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Yuheng</w:t>
            </w:r>
            <w:proofErr w:type="spellEnd"/>
            <w:r w:rsidRPr="00240EC7">
              <w:rPr>
                <w:lang w:val="en-US"/>
              </w:rPr>
              <w:t xml:space="preserve">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Mingkai</w:t>
            </w:r>
            <w:proofErr w:type="spellEnd"/>
            <w:r w:rsidRPr="00240EC7">
              <w:rPr>
                <w:lang w:val="en-US"/>
              </w:rPr>
              <w:t xml:space="preserve"> (Benjamin) </w:t>
            </w:r>
            <w:proofErr w:type="spellStart"/>
            <w:r w:rsidRPr="00240EC7">
              <w:rPr>
                <w:lang w:val="en-US"/>
              </w:rPr>
              <w:t>Hao</w:t>
            </w:r>
            <w:proofErr w:type="spellEnd"/>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等线 Light" w:hAnsi="Calibri Light"/>
              <w:b/>
              <w:bCs/>
              <w:noProof/>
              <w:kern w:val="32"/>
              <w:sz w:val="32"/>
              <w:szCs w:val="32"/>
              <w:lang w:val="en-US" w:eastAsia="zh-CN"/>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等线 Light" w:hAnsi="Calibri Light"/>
              <w:b/>
              <w:bCs/>
              <w:noProof/>
              <w:kern w:val="32"/>
              <w:sz w:val="32"/>
              <w:szCs w:val="32"/>
              <w:lang w:val="en-US" w:eastAsia="zh-CN"/>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rsidP="000D49CD">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0D49CD" w:rsidRDefault="000D49CD" w:rsidP="000D49CD">
      <w:pPr>
        <w:pStyle w:val="Heading1"/>
        <w:rPr>
          <w:ins w:id="42" w:author="Liang Zhao" w:date="2016-02-14T23:12:00Z"/>
        </w:rPr>
        <w:pPrChange w:id="43" w:author="Liang Zhao" w:date="2016-02-14T23:12:00Z">
          <w:pPr/>
        </w:pPrChange>
      </w:pPr>
      <w:ins w:id="44" w:author="Liang Zhao" w:date="2016-02-14T23:12:00Z">
        <w:r>
          <w:t>Milestone3</w:t>
        </w:r>
      </w:ins>
    </w:p>
    <w:p w:rsidR="000D49CD" w:rsidRDefault="000D49CD" w:rsidP="000D49CD">
      <w:pPr>
        <w:pStyle w:val="Heading1"/>
        <w:rPr>
          <w:ins w:id="45" w:author="Liang Zhao" w:date="2016-02-14T23:13:00Z"/>
        </w:rPr>
        <w:pPrChange w:id="46" w:author="Liang Zhao" w:date="2016-02-14T23:12:00Z">
          <w:pPr/>
        </w:pPrChange>
      </w:pPr>
      <w:ins w:id="47" w:author="Liang Zhao" w:date="2016-02-14T23:12:00Z">
        <w:r>
          <w:t xml:space="preserve">List of items </w:t>
        </w:r>
      </w:ins>
      <w:ins w:id="48" w:author="Liang Zhao" w:date="2016-02-14T23:13:00Z">
        <w:r>
          <w:t>completed for this milestone</w:t>
        </w:r>
      </w:ins>
    </w:p>
    <w:p w:rsidR="000D49CD" w:rsidRPr="00C84588" w:rsidRDefault="000D49CD" w:rsidP="000D49CD">
      <w:pPr>
        <w:pStyle w:val="ListBullet"/>
        <w:rPr>
          <w:ins w:id="49" w:author="Liang Zhao" w:date="2016-02-14T23:13:00Z"/>
          <w:sz w:val="22"/>
          <w:rPrChange w:id="50" w:author="Liang Zhao" w:date="2016-02-15T00:04:00Z">
            <w:rPr>
              <w:ins w:id="51" w:author="Liang Zhao" w:date="2016-02-14T23:13:00Z"/>
            </w:rPr>
          </w:rPrChange>
        </w:rPr>
        <w:pPrChange w:id="52" w:author="Liang Zhao" w:date="2016-02-14T23:13:00Z">
          <w:pPr/>
        </w:pPrChange>
      </w:pPr>
      <w:ins w:id="53" w:author="Liang Zhao" w:date="2016-02-14T23:13:00Z">
        <w:r w:rsidRPr="00C84588">
          <w:rPr>
            <w:sz w:val="22"/>
            <w:rPrChange w:id="54" w:author="Liang Zhao" w:date="2016-02-15T00:04:00Z">
              <w:rPr/>
            </w:rPrChange>
          </w:rPr>
          <w:t xml:space="preserve">All the </w:t>
        </w:r>
      </w:ins>
      <w:ins w:id="55" w:author="Liang Zhao" w:date="2016-02-14T23:17:00Z">
        <w:r w:rsidR="00AC7014" w:rsidRPr="00C84588">
          <w:rPr>
            <w:sz w:val="22"/>
            <w:rPrChange w:id="56" w:author="Liang Zhao" w:date="2016-02-15T00:04:00Z">
              <w:rPr/>
            </w:rPrChange>
          </w:rPr>
          <w:t>page’s</w:t>
        </w:r>
      </w:ins>
      <w:ins w:id="57" w:author="Liang Zhao" w:date="2016-02-14T23:16:00Z">
        <w:r w:rsidRPr="00C84588">
          <w:rPr>
            <w:sz w:val="22"/>
            <w:rPrChange w:id="58" w:author="Liang Zhao" w:date="2016-02-15T00:04:00Z">
              <w:rPr/>
            </w:rPrChange>
          </w:rPr>
          <w:t xml:space="preserve"> structure and </w:t>
        </w:r>
        <w:proofErr w:type="spellStart"/>
        <w:r w:rsidRPr="00C84588">
          <w:rPr>
            <w:sz w:val="22"/>
            <w:rPrChange w:id="59" w:author="Liang Zhao" w:date="2016-02-15T00:04:00Z">
              <w:rPr/>
            </w:rPrChange>
          </w:rPr>
          <w:t>css</w:t>
        </w:r>
      </w:ins>
      <w:proofErr w:type="spellEnd"/>
      <w:ins w:id="60" w:author="Liang Zhao" w:date="2016-02-14T23:13:00Z">
        <w:r w:rsidRPr="00C84588">
          <w:rPr>
            <w:sz w:val="22"/>
            <w:rPrChange w:id="61" w:author="Liang Zhao" w:date="2016-02-15T00:04:00Z">
              <w:rPr/>
            </w:rPrChange>
          </w:rPr>
          <w:t xml:space="preserve"> including one Home page and four sub-home pages</w:t>
        </w:r>
      </w:ins>
    </w:p>
    <w:p w:rsidR="000D49CD" w:rsidRPr="00C84588" w:rsidRDefault="000D49CD" w:rsidP="000D49CD">
      <w:pPr>
        <w:pStyle w:val="ListBullet"/>
        <w:rPr>
          <w:ins w:id="62" w:author="Liang Zhao" w:date="2016-02-14T23:14:00Z"/>
          <w:sz w:val="22"/>
          <w:rPrChange w:id="63" w:author="Liang Zhao" w:date="2016-02-15T00:04:00Z">
            <w:rPr>
              <w:ins w:id="64" w:author="Liang Zhao" w:date="2016-02-14T23:14:00Z"/>
            </w:rPr>
          </w:rPrChange>
        </w:rPr>
        <w:pPrChange w:id="65" w:author="Liang Zhao" w:date="2016-02-14T23:13:00Z">
          <w:pPr/>
        </w:pPrChange>
      </w:pPr>
      <w:ins w:id="66" w:author="Liang Zhao" w:date="2016-02-14T23:13:00Z">
        <w:r w:rsidRPr="00C84588">
          <w:rPr>
            <w:sz w:val="22"/>
            <w:rPrChange w:id="67" w:author="Liang Zhao" w:date="2016-02-15T00:04:00Z">
              <w:rPr/>
            </w:rPrChange>
          </w:rPr>
          <w:t xml:space="preserve">Create </w:t>
        </w:r>
      </w:ins>
      <w:ins w:id="68" w:author="Liang Zhao" w:date="2016-02-14T23:41:00Z">
        <w:r w:rsidR="00F14839" w:rsidRPr="00C84588">
          <w:rPr>
            <w:sz w:val="22"/>
            <w:rPrChange w:id="69" w:author="Liang Zhao" w:date="2016-02-15T00:04:00Z">
              <w:rPr/>
            </w:rPrChange>
          </w:rPr>
          <w:t xml:space="preserve">external style </w:t>
        </w:r>
      </w:ins>
      <w:ins w:id="70" w:author="Liang Zhao" w:date="2016-02-14T23:14:00Z">
        <w:r w:rsidRPr="00C84588">
          <w:rPr>
            <w:sz w:val="22"/>
            <w:rPrChange w:id="71" w:author="Liang Zhao" w:date="2016-02-15T00:04:00Z">
              <w:rPr/>
            </w:rPrChange>
          </w:rPr>
          <w:t>base.css for all the pages and individual style for our pages</w:t>
        </w:r>
      </w:ins>
    </w:p>
    <w:p w:rsidR="000D49CD" w:rsidRPr="00C84588" w:rsidRDefault="000D49CD" w:rsidP="000D49CD">
      <w:pPr>
        <w:pStyle w:val="ListBullet"/>
        <w:rPr>
          <w:ins w:id="72" w:author="Liang Zhao" w:date="2016-02-14T23:15:00Z"/>
          <w:sz w:val="22"/>
          <w:rPrChange w:id="73" w:author="Liang Zhao" w:date="2016-02-15T00:04:00Z">
            <w:rPr>
              <w:ins w:id="74" w:author="Liang Zhao" w:date="2016-02-14T23:15:00Z"/>
            </w:rPr>
          </w:rPrChange>
        </w:rPr>
        <w:pPrChange w:id="75" w:author="Liang Zhao" w:date="2016-02-14T23:13:00Z">
          <w:pPr/>
        </w:pPrChange>
      </w:pPr>
      <w:ins w:id="76" w:author="Liang Zhao" w:date="2016-02-14T23:15:00Z">
        <w:r w:rsidRPr="00C84588">
          <w:rPr>
            <w:sz w:val="22"/>
            <w:rPrChange w:id="77" w:author="Liang Zhao" w:date="2016-02-15T00:04:00Z">
              <w:rPr/>
            </w:rPrChange>
          </w:rPr>
          <w:t>Use JavaScript on navigation and home page</w:t>
        </w:r>
      </w:ins>
    </w:p>
    <w:p w:rsidR="000D49CD" w:rsidRPr="00C84588" w:rsidRDefault="000D49CD" w:rsidP="000D49CD">
      <w:pPr>
        <w:pStyle w:val="ListBullet"/>
        <w:rPr>
          <w:ins w:id="78" w:author="Liang Zhao" w:date="2016-02-14T23:19:00Z"/>
          <w:sz w:val="22"/>
          <w:rPrChange w:id="79" w:author="Liang Zhao" w:date="2016-02-15T00:04:00Z">
            <w:rPr>
              <w:ins w:id="80" w:author="Liang Zhao" w:date="2016-02-14T23:19:00Z"/>
            </w:rPr>
          </w:rPrChange>
        </w:rPr>
        <w:pPrChange w:id="81" w:author="Liang Zhao" w:date="2016-02-14T23:13:00Z">
          <w:pPr/>
        </w:pPrChange>
      </w:pPr>
      <w:ins w:id="82" w:author="Liang Zhao" w:date="2016-02-14T23:15:00Z">
        <w:r w:rsidRPr="00C84588">
          <w:rPr>
            <w:sz w:val="22"/>
            <w:rPrChange w:id="83" w:author="Liang Zhao" w:date="2016-02-15T00:04:00Z">
              <w:rPr/>
            </w:rPrChange>
          </w:rPr>
          <w:t>Choose pictures and edit them for our pages</w:t>
        </w:r>
      </w:ins>
    </w:p>
    <w:p w:rsidR="000C54DB" w:rsidRPr="00C84588" w:rsidRDefault="000C54DB" w:rsidP="000D49CD">
      <w:pPr>
        <w:pStyle w:val="ListBullet"/>
        <w:rPr>
          <w:ins w:id="84" w:author="Liang Zhao" w:date="2016-02-14T23:19:00Z"/>
          <w:sz w:val="22"/>
          <w:rPrChange w:id="85" w:author="Liang Zhao" w:date="2016-02-15T00:04:00Z">
            <w:rPr>
              <w:ins w:id="86" w:author="Liang Zhao" w:date="2016-02-14T23:19:00Z"/>
            </w:rPr>
          </w:rPrChange>
        </w:rPr>
        <w:pPrChange w:id="87" w:author="Liang Zhao" w:date="2016-02-14T23:13:00Z">
          <w:pPr/>
        </w:pPrChange>
      </w:pPr>
      <w:ins w:id="88" w:author="Liang Zhao" w:date="2016-02-14T23:19:00Z">
        <w:r w:rsidRPr="00C84588">
          <w:rPr>
            <w:sz w:val="22"/>
            <w:rPrChange w:id="89" w:author="Liang Zhao" w:date="2016-02-15T00:04:00Z">
              <w:rPr/>
            </w:rPrChange>
          </w:rPr>
          <w:t>Create user input form in contact us page</w:t>
        </w:r>
      </w:ins>
      <w:ins w:id="90" w:author="Liang Zhao" w:date="2016-02-14T23:20:00Z">
        <w:r w:rsidR="00A12944" w:rsidRPr="00C84588">
          <w:rPr>
            <w:sz w:val="22"/>
            <w:rPrChange w:id="91" w:author="Liang Zhao" w:date="2016-02-15T00:04:00Z">
              <w:rPr/>
            </w:rPrChange>
          </w:rPr>
          <w:t xml:space="preserve"> and use table element in our pages</w:t>
        </w:r>
      </w:ins>
    </w:p>
    <w:p w:rsidR="000C54DB" w:rsidRPr="00C84588" w:rsidRDefault="00A12944" w:rsidP="000D49CD">
      <w:pPr>
        <w:pStyle w:val="ListBullet"/>
        <w:rPr>
          <w:ins w:id="92" w:author="Liang Zhao" w:date="2016-02-14T23:29:00Z"/>
          <w:sz w:val="22"/>
          <w:rPrChange w:id="93" w:author="Liang Zhao" w:date="2016-02-15T00:04:00Z">
            <w:rPr>
              <w:ins w:id="94" w:author="Liang Zhao" w:date="2016-02-14T23:29:00Z"/>
            </w:rPr>
          </w:rPrChange>
        </w:rPr>
        <w:pPrChange w:id="95" w:author="Liang Zhao" w:date="2016-02-14T23:13:00Z">
          <w:pPr/>
        </w:pPrChange>
      </w:pPr>
      <w:ins w:id="96" w:author="Liang Zhao" w:date="2016-02-14T23:26:00Z">
        <w:r w:rsidRPr="00C84588">
          <w:rPr>
            <w:sz w:val="22"/>
            <w:rPrChange w:id="97" w:author="Liang Zhao" w:date="2016-02-15T00:04:00Z">
              <w:rPr/>
            </w:rPrChange>
          </w:rPr>
          <w:t xml:space="preserve">Link the submit button to the pages which will show information have been </w:t>
        </w:r>
        <w:proofErr w:type="spellStart"/>
        <w:r w:rsidRPr="00C84588">
          <w:rPr>
            <w:sz w:val="22"/>
            <w:rPrChange w:id="98" w:author="Liang Zhao" w:date="2016-02-15T00:04:00Z">
              <w:rPr/>
            </w:rPrChange>
          </w:rPr>
          <w:t>recived</w:t>
        </w:r>
      </w:ins>
      <w:proofErr w:type="spellEnd"/>
    </w:p>
    <w:p w:rsidR="00A12944" w:rsidRPr="00C84588" w:rsidRDefault="00A12944" w:rsidP="00A12944">
      <w:pPr>
        <w:pStyle w:val="ListBullet"/>
        <w:rPr>
          <w:ins w:id="99" w:author="Liang Zhao" w:date="2016-02-15T00:04:00Z"/>
          <w:sz w:val="22"/>
          <w:rPrChange w:id="100" w:author="Liang Zhao" w:date="2016-02-15T00:04:00Z">
            <w:rPr>
              <w:ins w:id="101" w:author="Liang Zhao" w:date="2016-02-15T00:04:00Z"/>
            </w:rPr>
          </w:rPrChange>
        </w:rPr>
        <w:pPrChange w:id="102" w:author="Liang Zhao" w:date="2016-02-14T23:30:00Z">
          <w:pPr/>
        </w:pPrChange>
      </w:pPr>
      <w:ins w:id="103" w:author="Liang Zhao" w:date="2016-02-14T23:29:00Z">
        <w:r w:rsidRPr="00C84588">
          <w:rPr>
            <w:sz w:val="22"/>
            <w:rPrChange w:id="104" w:author="Liang Zhao" w:date="2016-02-15T00:04:00Z">
              <w:rPr/>
            </w:rPrChange>
          </w:rPr>
          <w:t xml:space="preserve">Validate the html and </w:t>
        </w:r>
        <w:proofErr w:type="spellStart"/>
        <w:r w:rsidRPr="00C84588">
          <w:rPr>
            <w:sz w:val="22"/>
            <w:rPrChange w:id="105" w:author="Liang Zhao" w:date="2016-02-15T00:04:00Z">
              <w:rPr/>
            </w:rPrChange>
          </w:rPr>
          <w:t>css</w:t>
        </w:r>
        <w:proofErr w:type="spellEnd"/>
        <w:r w:rsidRPr="00C84588">
          <w:rPr>
            <w:sz w:val="22"/>
            <w:rPrChange w:id="106" w:author="Liang Zhao" w:date="2016-02-15T00:04:00Z">
              <w:rPr/>
            </w:rPrChange>
          </w:rPr>
          <w:t xml:space="preserve"> in different browser</w:t>
        </w:r>
      </w:ins>
    </w:p>
    <w:p w:rsidR="00C84588" w:rsidRPr="00C84588" w:rsidRDefault="00C84588" w:rsidP="00A12944">
      <w:pPr>
        <w:pStyle w:val="ListBullet"/>
        <w:rPr>
          <w:ins w:id="107" w:author="Liang Zhao" w:date="2016-02-14T23:30:00Z"/>
          <w:sz w:val="22"/>
          <w:rPrChange w:id="108" w:author="Liang Zhao" w:date="2016-02-15T00:04:00Z">
            <w:rPr>
              <w:ins w:id="109" w:author="Liang Zhao" w:date="2016-02-14T23:30:00Z"/>
            </w:rPr>
          </w:rPrChange>
        </w:rPr>
        <w:pPrChange w:id="110" w:author="Liang Zhao" w:date="2016-02-14T23:30:00Z">
          <w:pPr/>
        </w:pPrChange>
      </w:pPr>
      <w:ins w:id="111" w:author="Liang Zhao" w:date="2016-02-15T00:04:00Z">
        <w:r w:rsidRPr="00C84588">
          <w:rPr>
            <w:sz w:val="22"/>
            <w:rPrChange w:id="112" w:author="Liang Zhao" w:date="2016-02-15T00:04:00Z">
              <w:rPr/>
            </w:rPrChange>
          </w:rPr>
          <w:t>A/B test for the color and picture choose</w:t>
        </w:r>
      </w:ins>
    </w:p>
    <w:p w:rsidR="008175C7" w:rsidRDefault="008175C7" w:rsidP="008175C7">
      <w:pPr>
        <w:pStyle w:val="Heading1"/>
        <w:rPr>
          <w:ins w:id="113" w:author="Liang Zhao" w:date="2016-02-14T23:30:00Z"/>
        </w:rPr>
        <w:pPrChange w:id="114" w:author="Liang Zhao" w:date="2016-02-14T23:30:00Z">
          <w:pPr/>
        </w:pPrChange>
      </w:pPr>
      <w:ins w:id="115" w:author="Liang Zhao" w:date="2016-02-14T23:30:00Z">
        <w:r>
          <w:t>Additional work</w:t>
        </w:r>
      </w:ins>
    </w:p>
    <w:p w:rsidR="00C75E91" w:rsidRDefault="00C75E91" w:rsidP="00C92FCC">
      <w:pPr>
        <w:rPr>
          <w:ins w:id="116" w:author="Liang Zhao" w:date="2016-02-14T23:32:00Z"/>
        </w:rPr>
        <w:pPrChange w:id="117" w:author="Liang Zhao" w:date="2016-02-14T23:55:00Z">
          <w:pPr/>
        </w:pPrChange>
      </w:pPr>
      <w:ins w:id="118" w:author="Liang Zhao" w:date="2016-02-14T23:30:00Z">
        <w:r>
          <w:t xml:space="preserve">We use javascript in the navigation part and the gallery part in our home page, and we try to fix some </w:t>
        </w:r>
      </w:ins>
    </w:p>
    <w:p w:rsidR="008175C7" w:rsidRDefault="00C75E91" w:rsidP="00C92FCC">
      <w:pPr>
        <w:rPr>
          <w:ins w:id="119" w:author="Liang Zhao" w:date="2016-02-14T23:45:00Z"/>
        </w:rPr>
        <w:pPrChange w:id="120" w:author="Liang Zhao" w:date="2016-02-14T23:55:00Z">
          <w:pPr/>
        </w:pPrChange>
      </w:pPr>
      <w:ins w:id="121" w:author="Liang Zhao" w:date="2016-02-14T23:30:00Z">
        <w:r>
          <w:t>javascript problem in our web pages</w:t>
        </w:r>
      </w:ins>
      <w:ins w:id="122" w:author="Liang Zhao" w:date="2016-02-14T23:32:00Z">
        <w:r>
          <w:t>.</w:t>
        </w:r>
      </w:ins>
    </w:p>
    <w:p w:rsidR="001433F0" w:rsidRDefault="001433F0" w:rsidP="001433F0">
      <w:pPr>
        <w:pStyle w:val="Heading1"/>
        <w:rPr>
          <w:ins w:id="123" w:author="Liang Zhao" w:date="2016-02-14T23:45:00Z"/>
        </w:rPr>
        <w:pPrChange w:id="124" w:author="Liang Zhao" w:date="2016-02-14T23:45:00Z">
          <w:pPr/>
        </w:pPrChange>
      </w:pPr>
      <w:ins w:id="125" w:author="Liang Zhao" w:date="2016-02-14T23:45:00Z">
        <w:r>
          <w:t>Issues in the milestone</w:t>
        </w:r>
      </w:ins>
    </w:p>
    <w:p w:rsidR="00C92FCC" w:rsidRDefault="001433F0" w:rsidP="00C92FCC">
      <w:pPr>
        <w:rPr>
          <w:ins w:id="126" w:author="Liang Zhao" w:date="2016-02-15T00:05:00Z"/>
          <w:shd w:val="clear" w:color="auto" w:fill="FAFAFA"/>
        </w:rPr>
        <w:pPrChange w:id="127" w:author="Liang Zhao" w:date="2016-02-14T23:56:00Z">
          <w:pPr/>
        </w:pPrChange>
      </w:pPr>
      <w:ins w:id="128" w:author="Liang Zhao" w:date="2016-02-14T23:46:00Z">
        <w:r>
          <w:t>We have some problem about the position of element</w:t>
        </w:r>
        <w:r w:rsidR="00C92FCC">
          <w:t xml:space="preserve">, some of them have fixed and some of them have not yet. </w:t>
        </w:r>
      </w:ins>
      <w:ins w:id="129" w:author="Liang Zhao" w:date="2016-02-14T23:54:00Z">
        <w:r w:rsidR="00C92FCC">
          <w:t>We will fix that continue.</w:t>
        </w:r>
      </w:ins>
      <w:ins w:id="130" w:author="Liang Zhao" w:date="2016-02-14T23:56:00Z">
        <w:r w:rsidR="00C92FCC">
          <w:rPr>
            <w:shd w:val="clear" w:color="auto" w:fill="FAFAFA"/>
          </w:rPr>
          <w:t>Appendix</w:t>
        </w:r>
      </w:ins>
    </w:p>
    <w:p w:rsidR="004C18C6" w:rsidRDefault="004C18C6" w:rsidP="004C18C6">
      <w:pPr>
        <w:pStyle w:val="Heading1"/>
        <w:rPr>
          <w:ins w:id="131" w:author="Liang Zhao" w:date="2016-02-15T00:06:00Z"/>
        </w:rPr>
        <w:pPrChange w:id="132" w:author="Liang Zhao" w:date="2016-02-15T00:05:00Z">
          <w:pPr/>
        </w:pPrChange>
      </w:pPr>
      <w:ins w:id="133" w:author="Liang Zhao" w:date="2016-02-15T00:05:00Z">
        <w:r>
          <w:lastRenderedPageBreak/>
          <w:t>Screenshot for the front pages and the form page</w:t>
        </w:r>
      </w:ins>
    </w:p>
    <w:p w:rsidR="004C18C6" w:rsidRDefault="004C18C6" w:rsidP="004C18C6">
      <w:pPr>
        <w:pStyle w:val="Heading2"/>
        <w:rPr>
          <w:ins w:id="134" w:author="Liang Zhao" w:date="2016-02-15T00:06:00Z"/>
        </w:rPr>
        <w:pPrChange w:id="135" w:author="Liang Zhao" w:date="2016-02-15T00:06:00Z">
          <w:pPr/>
        </w:pPrChange>
      </w:pPr>
      <w:ins w:id="136" w:author="Liang Zhao" w:date="2016-02-15T00:06:00Z">
        <w:r>
          <w:t>Home page</w:t>
        </w:r>
      </w:ins>
    </w:p>
    <w:p w:rsidR="004C18C6" w:rsidRDefault="004C18C6" w:rsidP="004C18C6">
      <w:pPr>
        <w:jc w:val="center"/>
        <w:rPr>
          <w:ins w:id="137" w:author="Liang Zhao" w:date="2016-02-15T00:07:00Z"/>
        </w:rPr>
        <w:pPrChange w:id="138" w:author="Liang Zhao" w:date="2016-02-15T00:06:00Z">
          <w:pPr/>
        </w:pPrChange>
      </w:pPr>
      <w:ins w:id="139" w:author="Liang Zhao" w:date="2016-02-15T00:06:00Z">
        <w:r>
          <w:rPr>
            <w:noProof/>
            <w:lang w:val="en-US" w:eastAsia="zh-CN"/>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rsidP="004C18C6">
      <w:pPr>
        <w:pStyle w:val="Heading2"/>
        <w:rPr>
          <w:ins w:id="140" w:author="Liang Zhao" w:date="2016-02-15T00:07:00Z"/>
        </w:rPr>
        <w:pPrChange w:id="141" w:author="Liang Zhao" w:date="2016-02-15T00:07:00Z">
          <w:pPr/>
        </w:pPrChange>
      </w:pPr>
      <w:ins w:id="142" w:author="Liang Zhao" w:date="2016-02-15T00:07:00Z">
        <w:r>
          <w:t>Sub-home pages</w:t>
        </w:r>
      </w:ins>
    </w:p>
    <w:p w:rsidR="004C18C6" w:rsidRDefault="004C18C6" w:rsidP="004C18C6">
      <w:pPr>
        <w:jc w:val="center"/>
        <w:rPr>
          <w:ins w:id="143" w:author="Liang Zhao" w:date="2016-02-15T00:16:00Z"/>
        </w:rPr>
        <w:pPrChange w:id="144" w:author="Liang Zhao" w:date="2016-02-15T00:07:00Z">
          <w:pPr/>
        </w:pPrChange>
      </w:pPr>
      <w:ins w:id="145" w:author="Liang Zhao" w:date="2016-02-15T00:07:00Z">
        <w:r>
          <w:rPr>
            <w:noProof/>
            <w:lang w:val="en-US" w:eastAsia="zh-CN"/>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rsidP="004C18C6">
      <w:pPr>
        <w:jc w:val="center"/>
        <w:rPr>
          <w:ins w:id="146" w:author="Liang Zhao" w:date="2016-02-15T00:10:00Z"/>
        </w:rPr>
        <w:pPrChange w:id="147" w:author="Liang Zhao" w:date="2016-02-15T00:07:00Z">
          <w:pPr/>
        </w:pPrChange>
      </w:pPr>
      <w:ins w:id="148" w:author="Liang Zhao" w:date="2016-02-15T00:16:00Z">
        <w:r>
          <w:t>Schools</w:t>
        </w:r>
      </w:ins>
    </w:p>
    <w:p w:rsidR="00C150E3" w:rsidRDefault="00C150E3" w:rsidP="004C18C6">
      <w:pPr>
        <w:jc w:val="center"/>
        <w:rPr>
          <w:ins w:id="149" w:author="Liang Zhao" w:date="2016-02-15T00:16:00Z"/>
        </w:rPr>
        <w:pPrChange w:id="150" w:author="Liang Zhao" w:date="2016-02-15T00:07:00Z">
          <w:pPr/>
        </w:pPrChange>
      </w:pPr>
      <w:ins w:id="151" w:author="Liang Zhao" w:date="2016-02-15T00:16:00Z">
        <w:r>
          <w:rPr>
            <w:noProof/>
            <w:lang w:val="en-US" w:eastAsia="zh-CN"/>
          </w:rPr>
          <w:lastRenderedPageBreak/>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rsidP="004C18C6">
      <w:pPr>
        <w:jc w:val="center"/>
        <w:rPr>
          <w:ins w:id="152" w:author="Liang Zhao" w:date="2016-02-15T00:17:00Z"/>
        </w:rPr>
        <w:pPrChange w:id="153" w:author="Liang Zhao" w:date="2016-02-15T00:07:00Z">
          <w:pPr/>
        </w:pPrChange>
      </w:pPr>
      <w:ins w:id="154" w:author="Liang Zhao" w:date="2016-02-15T00:16:00Z">
        <w:r>
          <w:t>Living info</w:t>
        </w:r>
      </w:ins>
    </w:p>
    <w:p w:rsidR="00C150E3" w:rsidRDefault="00336FD5" w:rsidP="004C18C6">
      <w:pPr>
        <w:jc w:val="center"/>
        <w:rPr>
          <w:ins w:id="155" w:author="Liang Zhao" w:date="2016-02-15T00:23:00Z"/>
        </w:rPr>
        <w:pPrChange w:id="156" w:author="Liang Zhao" w:date="2016-02-15T00:07:00Z">
          <w:pPr/>
        </w:pPrChange>
      </w:pPr>
      <w:ins w:id="157" w:author="Liang Zhao" w:date="2016-02-15T00:23:00Z">
        <w:r>
          <w:rPr>
            <w:noProof/>
            <w:lang w:val="en-US" w:eastAsia="zh-CN"/>
          </w:rPr>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rsidP="004C18C6">
      <w:pPr>
        <w:jc w:val="center"/>
        <w:rPr>
          <w:ins w:id="158" w:author="Liang Zhao" w:date="2016-02-15T00:07:00Z"/>
        </w:rPr>
        <w:pPrChange w:id="159" w:author="Liang Zhao" w:date="2016-02-15T00:07:00Z">
          <w:pPr/>
        </w:pPrChange>
      </w:pPr>
      <w:ins w:id="160" w:author="Liang Zhao" w:date="2016-02-15T00:23:00Z">
        <w:r>
          <w:t>About us</w:t>
        </w:r>
      </w:ins>
      <w:bookmarkStart w:id="161" w:name="_GoBack"/>
      <w:bookmarkEnd w:id="161"/>
    </w:p>
    <w:p w:rsidR="004C18C6" w:rsidRDefault="004C18C6" w:rsidP="004C18C6">
      <w:pPr>
        <w:jc w:val="center"/>
        <w:rPr>
          <w:ins w:id="162" w:author="Liang Zhao" w:date="2016-02-15T00:17:00Z"/>
        </w:rPr>
        <w:pPrChange w:id="163" w:author="Liang Zhao" w:date="2016-02-15T00:07:00Z">
          <w:pPr/>
        </w:pPrChange>
      </w:pPr>
      <w:ins w:id="164" w:author="Liang Zhao" w:date="2016-02-15T00:09:00Z">
        <w:r>
          <w:rPr>
            <w:noProof/>
            <w:lang w:val="en-US" w:eastAsia="zh-CN"/>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Pr="004C18C6" w:rsidRDefault="00C150E3" w:rsidP="004C18C6">
      <w:pPr>
        <w:jc w:val="center"/>
        <w:rPr>
          <w:ins w:id="165" w:author="Liang Zhao" w:date="2016-02-14T23:55:00Z"/>
          <w:rPrChange w:id="166" w:author="Liang Zhao" w:date="2016-02-15T00:07:00Z">
            <w:rPr>
              <w:ins w:id="167" w:author="Liang Zhao" w:date="2016-02-14T23:55:00Z"/>
            </w:rPr>
          </w:rPrChange>
        </w:rPr>
        <w:pPrChange w:id="168" w:author="Liang Zhao" w:date="2016-02-15T00:07:00Z">
          <w:pPr/>
        </w:pPrChange>
      </w:pPr>
      <w:ins w:id="169" w:author="Liang Zhao" w:date="2016-02-15T00:17:00Z">
        <w:r>
          <w:t>Contact us</w:t>
        </w:r>
      </w:ins>
    </w:p>
    <w:p w:rsidR="001527EF" w:rsidRDefault="001527EF" w:rsidP="001527EF">
      <w:pPr>
        <w:pStyle w:val="Heading1"/>
        <w:rPr>
          <w:ins w:id="170" w:author="Liang Zhao" w:date="2016-02-14T21:54:00Z"/>
          <w:lang w:val="en-US"/>
        </w:rPr>
      </w:pPr>
      <w:ins w:id="171" w:author="Liang Zhao" w:date="2016-02-14T21:54:00Z">
        <w:r>
          <w:rPr>
            <w:rFonts w:hint="eastAsia"/>
            <w:lang w:val="en-US"/>
          </w:rPr>
          <w:lastRenderedPageBreak/>
          <w:t>Milestone2</w:t>
        </w:r>
      </w:ins>
    </w:p>
    <w:p w:rsidR="001527EF" w:rsidRPr="00927EFC" w:rsidRDefault="001527EF" w:rsidP="001527EF">
      <w:pPr>
        <w:pStyle w:val="Heading1"/>
        <w:rPr>
          <w:ins w:id="172" w:author="Liang Zhao" w:date="2016-02-14T21:54:00Z"/>
          <w:lang w:val="en-US"/>
        </w:rPr>
      </w:pPr>
      <w:ins w:id="173" w:author="Liang Zhao" w:date="2016-02-14T21:54:00Z">
        <w:r>
          <w:rPr>
            <w:lang w:val="en-US"/>
          </w:rPr>
          <w:t>Layout Design</w:t>
        </w:r>
      </w:ins>
    </w:p>
    <w:p w:rsidR="001527EF" w:rsidRDefault="001527EF" w:rsidP="001527EF">
      <w:pPr>
        <w:pStyle w:val="Heading2"/>
        <w:rPr>
          <w:ins w:id="174" w:author="Liang Zhao" w:date="2016-02-14T21:54:00Z"/>
          <w:lang w:val="en-US"/>
        </w:rPr>
      </w:pPr>
      <w:ins w:id="175" w:author="Liang Zhao" w:date="2016-02-14T21:54:00Z">
        <w:r>
          <w:rPr>
            <w:lang w:val="en-US"/>
          </w:rPr>
          <w:t>Site Map</w:t>
        </w:r>
      </w:ins>
    </w:p>
    <w:p w:rsidR="001527EF" w:rsidRDefault="001527EF" w:rsidP="001527EF">
      <w:pPr>
        <w:rPr>
          <w:ins w:id="176" w:author="Liang Zhao" w:date="2016-02-14T21:54:00Z"/>
          <w:lang w:val="en-US"/>
        </w:rPr>
      </w:pPr>
      <w:ins w:id="177" w:author="Liang Zhao" w:date="2016-02-14T21:54:00Z">
        <w:r>
          <w:rPr>
            <w:noProof/>
            <w:lang w:val="en-US" w:eastAsia="zh-CN"/>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5">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178" w:author="Liang Zhao" w:date="2016-02-14T21:54:00Z"/>
          <w:lang w:val="en-US"/>
        </w:rPr>
      </w:pPr>
    </w:p>
    <w:p w:rsidR="001527EF" w:rsidRDefault="001527EF" w:rsidP="001527EF">
      <w:pPr>
        <w:pStyle w:val="Heading2"/>
        <w:rPr>
          <w:ins w:id="179" w:author="Liang Zhao" w:date="2016-02-14T21:54:00Z"/>
          <w:lang w:val="en-US"/>
        </w:rPr>
      </w:pPr>
      <w:ins w:id="180" w:author="Liang Zhao" w:date="2016-02-14T21:54:00Z">
        <w:r>
          <w:rPr>
            <w:lang w:val="en-US"/>
          </w:rPr>
          <w:lastRenderedPageBreak/>
          <w:t>Layout</w:t>
        </w:r>
      </w:ins>
    </w:p>
    <w:p w:rsidR="001527EF" w:rsidRDefault="001527EF" w:rsidP="001527EF">
      <w:pPr>
        <w:jc w:val="center"/>
        <w:rPr>
          <w:ins w:id="181" w:author="Liang Zhao" w:date="2016-02-14T21:54:00Z"/>
          <w:lang w:val="en-US"/>
        </w:rPr>
      </w:pPr>
      <w:ins w:id="182" w:author="Liang Zhao" w:date="2016-02-14T21:54:00Z">
        <w:r>
          <w:rPr>
            <w:lang w:val="en-US"/>
          </w:rPr>
          <w:t>This is our Home page lay out</w:t>
        </w:r>
        <w:r>
          <w:rPr>
            <w:noProof/>
            <w:lang w:val="en-US" w:eastAsia="zh-CN"/>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183" w:author="Liang Zhao" w:date="2016-02-14T21:54:00Z"/>
          <w:lang w:val="en-US"/>
        </w:rPr>
      </w:pPr>
      <w:ins w:id="184" w:author="Liang Zhao" w:date="2016-02-14T21:54:00Z">
        <w:r>
          <w:rPr>
            <w:noProof/>
            <w:lang w:val="en-US" w:eastAsia="zh-CN"/>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17">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185" w:author="Liang Zhao" w:date="2016-02-14T23:42:00Z"/>
          <w:lang w:val="en-US"/>
        </w:rPr>
      </w:pPr>
      <w:ins w:id="186" w:author="Liang Zhao" w:date="2016-02-14T21:54:00Z">
        <w:r>
          <w:rPr>
            <w:lang w:val="en-US"/>
          </w:rPr>
          <w:t>Other content pages will base on this layout because same structure can help readers to find the same types of data and compare the data.</w:t>
        </w:r>
      </w:ins>
    </w:p>
    <w:p w:rsidR="002F7022" w:rsidRDefault="002F7022" w:rsidP="002F7022">
      <w:pPr>
        <w:pStyle w:val="Heading1"/>
        <w:rPr>
          <w:ins w:id="187" w:author="Liang Zhao" w:date="2016-02-14T23:42:00Z"/>
          <w:lang w:val="en-US"/>
        </w:rPr>
        <w:pPrChange w:id="188" w:author="Liang Zhao" w:date="2016-02-14T23:42:00Z">
          <w:pPr/>
        </w:pPrChange>
      </w:pPr>
      <w:ins w:id="189" w:author="Liang Zhao" w:date="2016-02-14T23:42:00Z">
        <w:r>
          <w:rPr>
            <w:lang w:val="en-US"/>
          </w:rPr>
          <w:lastRenderedPageBreak/>
          <w:t>Print Layout</w:t>
        </w:r>
      </w:ins>
      <w:ins w:id="190" w:author="Liang Zhao" w:date="2016-02-14T23:45:00Z">
        <w:r>
          <w:rPr>
            <w:lang w:val="en-US"/>
          </w:rPr>
          <w:t xml:space="preserve"> of home page</w:t>
        </w:r>
      </w:ins>
    </w:p>
    <w:p w:rsidR="002F7022" w:rsidRPr="002F7022" w:rsidRDefault="009D3D50" w:rsidP="002F7022">
      <w:pPr>
        <w:jc w:val="center"/>
        <w:rPr>
          <w:ins w:id="191" w:author="Liang Zhao" w:date="2016-02-14T21:54:00Z"/>
          <w:lang w:val="en-US"/>
          <w:rPrChange w:id="192" w:author="Liang Zhao" w:date="2016-02-14T23:42:00Z">
            <w:rPr>
              <w:ins w:id="193" w:author="Liang Zhao" w:date="2016-02-14T21:54:00Z"/>
              <w:lang w:val="en-US"/>
            </w:rPr>
          </w:rPrChange>
        </w:rPr>
        <w:pPrChange w:id="194" w:author="Liang Zhao" w:date="2016-02-14T23:45:00Z">
          <w:pPr/>
        </w:pPrChange>
      </w:pPr>
      <w:ins w:id="195" w:author="Liang Zhao" w:date="2016-02-15T00:01:00Z">
        <w:r w:rsidRPr="009D3D50">
          <w:rPr>
            <w:noProof/>
            <w:lang w:val="en-US" w:eastAsia="zh-CN"/>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196" w:author="Liang Zhao" w:date="2016-02-14T21:54:00Z"/>
          <w:lang w:val="en-US"/>
        </w:rPr>
      </w:pPr>
      <w:ins w:id="197" w:author="Liang Zhao" w:date="2016-02-14T21:54:00Z">
        <w:r>
          <w:rPr>
            <w:lang w:val="en-US"/>
          </w:rPr>
          <w:t>Color Choose</w:t>
        </w:r>
      </w:ins>
    </w:p>
    <w:p w:rsidR="001527EF" w:rsidRDefault="001527EF" w:rsidP="001527EF">
      <w:pPr>
        <w:rPr>
          <w:ins w:id="198" w:author="Liang Zhao" w:date="2016-02-14T21:54:00Z"/>
          <w:lang w:val="en-US"/>
        </w:rPr>
      </w:pPr>
      <w:ins w:id="199" w:author="Liang Zhao" w:date="2016-02-14T21:54:00Z">
        <w:r>
          <w:rPr>
            <w:lang w:val="en-US"/>
          </w:rPr>
          <w:t>Background color: Black</w:t>
        </w:r>
      </w:ins>
    </w:p>
    <w:p w:rsidR="001527EF" w:rsidRDefault="001527EF" w:rsidP="001527EF">
      <w:pPr>
        <w:rPr>
          <w:ins w:id="200" w:author="Liang Zhao" w:date="2016-02-14T21:54:00Z"/>
          <w:lang w:val="en-US"/>
        </w:rPr>
      </w:pPr>
      <w:ins w:id="201" w:author="Liang Zhao" w:date="2016-02-14T21:54:00Z">
        <w:r>
          <w:rPr>
            <w:lang w:val="en-US"/>
          </w:rPr>
          <w:t>Text color: White</w:t>
        </w:r>
      </w:ins>
    </w:p>
    <w:p w:rsidR="001527EF" w:rsidRDefault="001527EF" w:rsidP="001527EF">
      <w:pPr>
        <w:rPr>
          <w:ins w:id="202" w:author="Liang Zhao" w:date="2016-02-14T21:54:00Z"/>
          <w:lang w:val="en-US"/>
        </w:rPr>
      </w:pPr>
      <w:ins w:id="203"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204" w:author="Liang Zhao" w:date="2016-02-14T21:54:00Z"/>
          <w:lang w:val="en-US"/>
        </w:rPr>
      </w:pPr>
      <w:ins w:id="205" w:author="Liang Zhao" w:date="2016-02-14T21:54:00Z">
        <w:r>
          <w:rPr>
            <w:lang w:val="en-US"/>
          </w:rPr>
          <w:t>Design Reason</w:t>
        </w:r>
      </w:ins>
    </w:p>
    <w:p w:rsidR="001527EF" w:rsidRPr="00883251" w:rsidRDefault="001527EF" w:rsidP="001527EF">
      <w:pPr>
        <w:rPr>
          <w:ins w:id="206" w:author="Liang Zhao" w:date="2016-02-14T21:54:00Z"/>
          <w:lang w:val="en-US" w:eastAsia="zh-CN"/>
        </w:rPr>
      </w:pPr>
      <w:ins w:id="207"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208" w:author="Liang Zhao" w:date="2016-02-14T21:54:00Z"/>
          <w:lang w:val="en-US"/>
          <w:rPrChange w:id="209" w:author="Liang Zhao" w:date="2016-02-14T21:54:00Z">
            <w:rPr>
              <w:ins w:id="210" w:author="Liang Zhao" w:date="2016-02-14T21:54:00Z"/>
            </w:rPr>
          </w:rPrChange>
        </w:rPr>
        <w:pPrChange w:id="211" w:author="Tse-kuang Chung" w:date="2016-02-13T22:23:00Z">
          <w:pPr/>
        </w:pPrChange>
      </w:pPr>
    </w:p>
    <w:p w:rsidR="00480A48" w:rsidRPr="00480A48" w:rsidRDefault="00480A48">
      <w:pPr>
        <w:pStyle w:val="Heading1"/>
        <w:rPr>
          <w:ins w:id="212" w:author="Tse-kuang Chung" w:date="2016-02-13T22:22:00Z"/>
          <w:rPrChange w:id="213" w:author="Tse-kuang Chung" w:date="2016-02-13T22:23:00Z">
            <w:rPr>
              <w:ins w:id="214" w:author="Tse-kuang Chung" w:date="2016-02-13T22:22:00Z"/>
              <w:rStyle w:val="Heading1Char"/>
            </w:rPr>
          </w:rPrChange>
        </w:rPr>
        <w:pPrChange w:id="215" w:author="Tse-kuang Chung" w:date="2016-02-13T22:23:00Z">
          <w:pPr/>
        </w:pPrChange>
      </w:pPr>
      <w:ins w:id="216"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217"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218" w:author="Liang Zhao" w:date="2016-02-14T23:35:00Z"/>
          <w:lang w:val="en-US"/>
        </w:rPr>
      </w:pPr>
    </w:p>
    <w:p w:rsidR="00360210" w:rsidRPr="00C75E91" w:rsidDel="00C75E91" w:rsidRDefault="00360210" w:rsidP="00C75E91">
      <w:pPr>
        <w:pStyle w:val="ListParagraph"/>
        <w:rPr>
          <w:del w:id="219" w:author="Liang Zhao" w:date="2016-02-14T23:35:00Z"/>
          <w:lang w:val="en-US"/>
        </w:rPr>
      </w:pPr>
    </w:p>
    <w:p w:rsidR="00360210" w:rsidRPr="00C75E91" w:rsidDel="00C75E91" w:rsidRDefault="00360210" w:rsidP="00C75E91">
      <w:pPr>
        <w:pStyle w:val="ListParagraph"/>
        <w:rPr>
          <w:del w:id="220"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r w:rsidR="00FF13FF" w:rsidRPr="006A4CD1">
        <w:rPr>
          <w:lang w:val="en-US"/>
        </w:rPr>
        <w:t>wordarts</w:t>
      </w:r>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appled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approches:</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221" w:author="Liang Zhao" w:date="2016-01-27T16:35:00Z"/>
          <w:lang w:val="en-US"/>
        </w:rPr>
        <w:pPrChange w:id="222"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223" w:author="Tse-kuang Chung" w:date="2016-02-13T22:23:00Z"/>
          <w:lang w:val="en-US"/>
        </w:rPr>
      </w:pPr>
    </w:p>
    <w:p w:rsidR="00E012AB" w:rsidDel="004533A9" w:rsidRDefault="00E012AB">
      <w:pPr>
        <w:rPr>
          <w:del w:id="224" w:author="Liang Zhao" w:date="2016-01-27T16:35:00Z"/>
          <w:lang w:val="en-US"/>
        </w:rPr>
        <w:pPrChange w:id="225" w:author="Tse-kuang Chung" w:date="2016-02-13T22:23:00Z">
          <w:pPr>
            <w:pStyle w:val="Heading1"/>
          </w:pPr>
        </w:pPrChange>
      </w:pPr>
    </w:p>
    <w:p w:rsidR="00E012AB" w:rsidRPr="000F4FA5" w:rsidDel="004533A9" w:rsidRDefault="00E012AB">
      <w:pPr>
        <w:rPr>
          <w:del w:id="226" w:author="Tse-kuang Chung" w:date="2016-02-13T22:23:00Z"/>
          <w:lang w:val="en-US"/>
        </w:rPr>
        <w:pPrChange w:id="227" w:author="Tse-kuang Chung" w:date="2016-02-13T22:23:00Z">
          <w:pPr>
            <w:pStyle w:val="ListParagraph"/>
          </w:pPr>
        </w:pPrChange>
      </w:pPr>
    </w:p>
    <w:p w:rsidR="00FD1364" w:rsidRPr="00C75E91" w:rsidDel="001527EF" w:rsidRDefault="00FD1364">
      <w:pPr>
        <w:rPr>
          <w:ins w:id="228" w:author="Tse-kuang Chung" w:date="2016-02-13T22:23:00Z"/>
          <w:del w:id="229" w:author="Liang Zhao" w:date="2016-02-14T21:54:00Z"/>
          <w:lang w:val="en-US"/>
        </w:rPr>
        <w:pPrChange w:id="230" w:author="Tse-kuang Chung" w:date="2016-02-13T22:23:00Z">
          <w:pPr>
            <w:pStyle w:val="Heading1"/>
          </w:pPr>
        </w:pPrChange>
      </w:pPr>
    </w:p>
    <w:p w:rsidR="00480A48" w:rsidDel="001527EF" w:rsidRDefault="00480A48">
      <w:pPr>
        <w:pStyle w:val="Heading1"/>
        <w:rPr>
          <w:ins w:id="231" w:author="Tse-kuang Chung" w:date="2016-02-13T22:23:00Z"/>
          <w:del w:id="232" w:author="Liang Zhao" w:date="2016-02-14T21:54:00Z"/>
          <w:lang w:val="en-US"/>
        </w:rPr>
      </w:pPr>
      <w:ins w:id="233" w:author="Tse-kuang Chung" w:date="2016-02-13T22:23:00Z">
        <w:del w:id="234"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w:t>
      </w:r>
      <w:proofErr w:type="spellStart"/>
      <w:r w:rsidRPr="00843623">
        <w:rPr>
          <w:lang w:val="en-US"/>
        </w:rPr>
        <w:t>n.d.</w:t>
      </w:r>
      <w:proofErr w:type="spellEnd"/>
      <w:r w:rsidRPr="00843623">
        <w:rPr>
          <w:lang w:val="en-US"/>
        </w:rPr>
        <w:t>).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235" w:author="Liang Zhao" w:date="2016-02-01T07:39:00Z"/>
          <w:lang w:val="en-US"/>
        </w:rPr>
      </w:pPr>
      <w:r w:rsidRPr="00843623">
        <w:rPr>
          <w:lang w:val="en-US"/>
        </w:rPr>
        <w:lastRenderedPageBreak/>
        <w:t>SFU International. (</w:t>
      </w:r>
      <w:proofErr w:type="spellStart"/>
      <w:r w:rsidRPr="00843623">
        <w:rPr>
          <w:lang w:val="en-US"/>
        </w:rPr>
        <w:t>n.d.</w:t>
      </w:r>
      <w:proofErr w:type="spellEnd"/>
      <w:r w:rsidRPr="00843623">
        <w:rPr>
          <w:lang w:val="en-US"/>
        </w:rPr>
        <w:t>). Simon Fraser University. Retrieved from:</w:t>
      </w:r>
      <w:r w:rsidR="00843623">
        <w:rPr>
          <w:rFonts w:eastAsia="PMingLiU" w:hint="eastAsia"/>
          <w:lang w:val="en-US" w:eastAsia="zh-TW"/>
        </w:rPr>
        <w:t xml:space="preserve"> </w:t>
      </w:r>
      <w:r w:rsidR="00137B0F" w:rsidRPr="00AD4A94">
        <w:rPr>
          <w:rPrChange w:id="236" w:author="Tse-kuang Chung" w:date="2016-02-13T22:25:00Z">
            <w:rPr>
              <w:rStyle w:val="Hyperlink"/>
              <w:lang w:val="en-US"/>
            </w:rPr>
          </w:rPrChange>
        </w:rPr>
        <w:t>http://www.sfu.ca/international.html</w:t>
      </w:r>
    </w:p>
    <w:p w:rsidR="00137B0F" w:rsidRPr="00843623" w:rsidRDefault="00137B0F" w:rsidP="00843623">
      <w:pPr>
        <w:rPr>
          <w:lang w:val="en-US"/>
        </w:rPr>
      </w:pPr>
      <w:ins w:id="237" w:author="Liang Zhao" w:date="2016-02-01T07:39:00Z">
        <w:r>
          <w:rPr>
            <w:lang w:val="en-US"/>
          </w:rPr>
          <w:t>W</w:t>
        </w:r>
      </w:ins>
      <w:ins w:id="238" w:author="Liang Zhao" w:date="2016-02-01T07:40:00Z">
        <w:r>
          <w:rPr>
            <w:rFonts w:hint="eastAsia"/>
            <w:lang w:val="en-US" w:eastAsia="zh-CN"/>
          </w:rPr>
          <w:t>ire</w:t>
        </w:r>
        <w:r>
          <w:rPr>
            <w:lang w:val="en-US"/>
          </w:rPr>
          <w:t xml:space="preserve">frame tool: </w:t>
        </w:r>
        <w:r w:rsidRPr="00AD4A94">
          <w:rPr>
            <w:rPrChange w:id="239" w:author="Tse-kuang Chung" w:date="2016-02-13T22:25:00Z">
              <w:rPr>
                <w:rStyle w:val="Hyperlink"/>
                <w:lang w:val="en-US"/>
              </w:rPr>
            </w:rPrChange>
          </w:rPr>
          <w:t>https://wireframe.cc/</w:t>
        </w:r>
      </w:ins>
    </w:p>
    <w:sectPr w:rsidR="00137B0F" w:rsidRPr="00843623" w:rsidSect="00E43376">
      <w:headerReference w:type="default" r:id="rId19"/>
      <w:footerReference w:type="default" r:id="rId20"/>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136B" w:rsidRDefault="0008136B" w:rsidP="000D1E8A">
      <w:pPr>
        <w:spacing w:after="0" w:line="240" w:lineRule="auto"/>
      </w:pPr>
      <w:r>
        <w:separator/>
      </w:r>
    </w:p>
  </w:endnote>
  <w:endnote w:type="continuationSeparator" w:id="0">
    <w:p w:rsidR="0008136B" w:rsidRDefault="0008136B"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136B" w:rsidRDefault="0008136B" w:rsidP="000D1E8A">
      <w:pPr>
        <w:spacing w:after="0" w:line="240" w:lineRule="auto"/>
      </w:pPr>
      <w:r>
        <w:separator/>
      </w:r>
    </w:p>
  </w:footnote>
  <w:footnote w:type="continuationSeparator" w:id="0">
    <w:p w:rsidR="0008136B" w:rsidRDefault="0008136B"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240" w:author="Liang Zhao" w:date="2016-02-14T23:40:00Z">
      <w:r w:rsidDel="00C75E91">
        <w:rPr>
          <w:sz w:val="18"/>
          <w:szCs w:val="20"/>
          <w:lang w:val="en-US"/>
        </w:rPr>
        <w:delText>6</w:delText>
      </w:r>
    </w:del>
    <w:r>
      <w:rPr>
        <w:sz w:val="18"/>
        <w:szCs w:val="20"/>
        <w:lang w:val="en-US"/>
      </w:rPr>
      <w:t>16/0</w:t>
    </w:r>
    <w:ins w:id="241" w:author="Liang Zhao" w:date="2016-02-14T23:40:00Z">
      <w:r w:rsidR="00C75E91">
        <w:rPr>
          <w:sz w:val="18"/>
          <w:szCs w:val="20"/>
          <w:lang w:val="en-US"/>
        </w:rPr>
        <w:t>2</w:t>
      </w:r>
    </w:ins>
    <w:del w:id="242" w:author="Liang Zhao" w:date="2016-02-14T23:40:00Z">
      <w:r w:rsidDel="00C75E91">
        <w:rPr>
          <w:sz w:val="18"/>
          <w:szCs w:val="20"/>
          <w:lang w:val="en-US"/>
        </w:rPr>
        <w:delText>1</w:delText>
      </w:r>
    </w:del>
    <w:r>
      <w:rPr>
        <w:sz w:val="18"/>
        <w:szCs w:val="20"/>
        <w:lang w:val="en-US"/>
      </w:rPr>
      <w:t>/</w:t>
    </w:r>
    <w:ins w:id="243" w:author="Liang Zhao" w:date="2016-01-27T16:47:00Z">
      <w:r w:rsidR="00C75E91">
        <w:rPr>
          <w:sz w:val="18"/>
          <w:szCs w:val="20"/>
          <w:lang w:val="en-US"/>
        </w:rPr>
        <w:t>13</w:t>
      </w:r>
    </w:ins>
    <w:del w:id="244"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10EF2"/>
    <w:rsid w:val="00014E02"/>
    <w:rsid w:val="000474DE"/>
    <w:rsid w:val="00065843"/>
    <w:rsid w:val="00080538"/>
    <w:rsid w:val="0008136B"/>
    <w:rsid w:val="000827A0"/>
    <w:rsid w:val="000C54DB"/>
    <w:rsid w:val="000C6057"/>
    <w:rsid w:val="000D1E8A"/>
    <w:rsid w:val="000D49CD"/>
    <w:rsid w:val="000E6763"/>
    <w:rsid w:val="000E6C41"/>
    <w:rsid w:val="000F4FA5"/>
    <w:rsid w:val="00100852"/>
    <w:rsid w:val="00121187"/>
    <w:rsid w:val="0013419C"/>
    <w:rsid w:val="001358AE"/>
    <w:rsid w:val="00137B0F"/>
    <w:rsid w:val="001433F0"/>
    <w:rsid w:val="001527EF"/>
    <w:rsid w:val="00154ADC"/>
    <w:rsid w:val="00161BAB"/>
    <w:rsid w:val="001679C9"/>
    <w:rsid w:val="001904B9"/>
    <w:rsid w:val="001D3137"/>
    <w:rsid w:val="001E4DE2"/>
    <w:rsid w:val="0020468D"/>
    <w:rsid w:val="00204A72"/>
    <w:rsid w:val="00204F1B"/>
    <w:rsid w:val="00240EC7"/>
    <w:rsid w:val="00256261"/>
    <w:rsid w:val="00260662"/>
    <w:rsid w:val="002620D4"/>
    <w:rsid w:val="002A7E06"/>
    <w:rsid w:val="002B2B32"/>
    <w:rsid w:val="002D21FB"/>
    <w:rsid w:val="002F7022"/>
    <w:rsid w:val="00306E0C"/>
    <w:rsid w:val="00307E44"/>
    <w:rsid w:val="00336FD5"/>
    <w:rsid w:val="00360210"/>
    <w:rsid w:val="00392D76"/>
    <w:rsid w:val="003A6736"/>
    <w:rsid w:val="003D786C"/>
    <w:rsid w:val="00430FF2"/>
    <w:rsid w:val="00440B11"/>
    <w:rsid w:val="00445AC7"/>
    <w:rsid w:val="004465EF"/>
    <w:rsid w:val="004533A9"/>
    <w:rsid w:val="00454272"/>
    <w:rsid w:val="0046048F"/>
    <w:rsid w:val="004613AA"/>
    <w:rsid w:val="00463D4C"/>
    <w:rsid w:val="00480A48"/>
    <w:rsid w:val="00483E1A"/>
    <w:rsid w:val="0049673A"/>
    <w:rsid w:val="004C05BF"/>
    <w:rsid w:val="004C18C6"/>
    <w:rsid w:val="004C3858"/>
    <w:rsid w:val="004D6352"/>
    <w:rsid w:val="00516685"/>
    <w:rsid w:val="00537134"/>
    <w:rsid w:val="005445FC"/>
    <w:rsid w:val="00551E10"/>
    <w:rsid w:val="00564935"/>
    <w:rsid w:val="00565AAB"/>
    <w:rsid w:val="005939F9"/>
    <w:rsid w:val="005A02FD"/>
    <w:rsid w:val="005A22E0"/>
    <w:rsid w:val="0060317B"/>
    <w:rsid w:val="00624440"/>
    <w:rsid w:val="006345CB"/>
    <w:rsid w:val="006423DE"/>
    <w:rsid w:val="006704D8"/>
    <w:rsid w:val="006761A3"/>
    <w:rsid w:val="006805D7"/>
    <w:rsid w:val="00694B3A"/>
    <w:rsid w:val="006A4CD1"/>
    <w:rsid w:val="006D3A09"/>
    <w:rsid w:val="006D6350"/>
    <w:rsid w:val="00715EEB"/>
    <w:rsid w:val="00762ED4"/>
    <w:rsid w:val="0077079C"/>
    <w:rsid w:val="00783C0F"/>
    <w:rsid w:val="007B2459"/>
    <w:rsid w:val="007C0DD4"/>
    <w:rsid w:val="007D6DEF"/>
    <w:rsid w:val="007E60A6"/>
    <w:rsid w:val="008049B0"/>
    <w:rsid w:val="008175C7"/>
    <w:rsid w:val="00843623"/>
    <w:rsid w:val="00854E31"/>
    <w:rsid w:val="00884568"/>
    <w:rsid w:val="008A7D1B"/>
    <w:rsid w:val="008E3168"/>
    <w:rsid w:val="00924D82"/>
    <w:rsid w:val="00927EFC"/>
    <w:rsid w:val="009329BE"/>
    <w:rsid w:val="00953DE6"/>
    <w:rsid w:val="0096580D"/>
    <w:rsid w:val="0096722D"/>
    <w:rsid w:val="009B61B3"/>
    <w:rsid w:val="009D3D50"/>
    <w:rsid w:val="009E1E55"/>
    <w:rsid w:val="009E5BC5"/>
    <w:rsid w:val="009F48ED"/>
    <w:rsid w:val="00A12944"/>
    <w:rsid w:val="00A33293"/>
    <w:rsid w:val="00A6105A"/>
    <w:rsid w:val="00A733E7"/>
    <w:rsid w:val="00A874AB"/>
    <w:rsid w:val="00AA41F0"/>
    <w:rsid w:val="00AB14B7"/>
    <w:rsid w:val="00AC4225"/>
    <w:rsid w:val="00AC7014"/>
    <w:rsid w:val="00AD4A94"/>
    <w:rsid w:val="00B049AA"/>
    <w:rsid w:val="00B367D9"/>
    <w:rsid w:val="00BA4A01"/>
    <w:rsid w:val="00BA7AE8"/>
    <w:rsid w:val="00BB7B57"/>
    <w:rsid w:val="00BC1BE0"/>
    <w:rsid w:val="00BC28FB"/>
    <w:rsid w:val="00BD4AAA"/>
    <w:rsid w:val="00BE26F1"/>
    <w:rsid w:val="00BF2B2E"/>
    <w:rsid w:val="00C150E3"/>
    <w:rsid w:val="00C45F2A"/>
    <w:rsid w:val="00C61E17"/>
    <w:rsid w:val="00C75E91"/>
    <w:rsid w:val="00C76104"/>
    <w:rsid w:val="00C84588"/>
    <w:rsid w:val="00C92FCC"/>
    <w:rsid w:val="00CA1B3E"/>
    <w:rsid w:val="00CA1C71"/>
    <w:rsid w:val="00CA6007"/>
    <w:rsid w:val="00CC08D5"/>
    <w:rsid w:val="00CD05DF"/>
    <w:rsid w:val="00CF07F6"/>
    <w:rsid w:val="00D03D21"/>
    <w:rsid w:val="00D41C89"/>
    <w:rsid w:val="00DB46D5"/>
    <w:rsid w:val="00DB6A28"/>
    <w:rsid w:val="00DF79EF"/>
    <w:rsid w:val="00E012AB"/>
    <w:rsid w:val="00E245DC"/>
    <w:rsid w:val="00E273A2"/>
    <w:rsid w:val="00E43376"/>
    <w:rsid w:val="00E529C1"/>
    <w:rsid w:val="00E76260"/>
    <w:rsid w:val="00EA637E"/>
    <w:rsid w:val="00EB54EA"/>
    <w:rsid w:val="00EC346A"/>
    <w:rsid w:val="00EC60CD"/>
    <w:rsid w:val="00ED4E29"/>
    <w:rsid w:val="00EF4876"/>
    <w:rsid w:val="00F14839"/>
    <w:rsid w:val="00F254E2"/>
    <w:rsid w:val="00F42DB4"/>
    <w:rsid w:val="00F512D5"/>
    <w:rsid w:val="00F53053"/>
    <w:rsid w:val="00F74DC0"/>
    <w:rsid w:val="00F86576"/>
    <w:rsid w:val="00FB1DAA"/>
    <w:rsid w:val="00FB3BB3"/>
    <w:rsid w:val="00FD1364"/>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2EEB98"/>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等线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等线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等线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等线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B4A6E-6571-4457-9C6A-040AE203A3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10</Pages>
  <Words>978</Words>
  <Characters>5577</Characters>
  <Application>Microsoft Office Word</Application>
  <DocSecurity>0</DocSecurity>
  <Lines>46</Lines>
  <Paragraphs>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Liang Zhao</cp:lastModifiedBy>
  <cp:revision>14</cp:revision>
  <dcterms:created xsi:type="dcterms:W3CDTF">2016-02-15T05:56:00Z</dcterms:created>
  <dcterms:modified xsi:type="dcterms:W3CDTF">2016-02-15T08:24:00Z</dcterms:modified>
</cp:coreProperties>
</file>