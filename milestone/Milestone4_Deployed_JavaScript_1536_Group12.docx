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12D5" w:rsidRDefault="00240EC7" w:rsidP="00240EC7">
      <w:pPr>
        <w:pStyle w:val="Heading1"/>
        <w:rPr>
          <w:lang w:val="en-US"/>
        </w:rPr>
      </w:pPr>
      <w:r>
        <w:rPr>
          <w:lang w:val="en-US"/>
        </w:rPr>
        <w:t>Team Member</w:t>
      </w:r>
      <w:r w:rsidR="00BB7B57">
        <w:rPr>
          <w:lang w:val="en-US"/>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1985"/>
      </w:tblGrid>
      <w:tr w:rsidR="00F512D5" w:rsidRPr="00BE26F1" w:rsidTr="00306E0C">
        <w:tc>
          <w:tcPr>
            <w:tcW w:w="2943" w:type="dxa"/>
            <w:shd w:val="clear" w:color="auto" w:fill="D9D9D9"/>
          </w:tcPr>
          <w:p w:rsidR="00F512D5" w:rsidRPr="00BE26F1" w:rsidRDefault="00F512D5" w:rsidP="00F254E2">
            <w:pPr>
              <w:spacing w:after="0" w:line="240" w:lineRule="auto"/>
              <w:rPr>
                <w:lang w:val="en-US"/>
              </w:rPr>
            </w:pPr>
            <w:r w:rsidRPr="00BE26F1">
              <w:rPr>
                <w:lang w:val="en-US"/>
              </w:rPr>
              <w:t xml:space="preserve">    </w:t>
            </w:r>
            <w:r>
              <w:rPr>
                <w:lang w:val="en-US"/>
              </w:rPr>
              <w:t>Name</w:t>
            </w:r>
          </w:p>
        </w:tc>
        <w:tc>
          <w:tcPr>
            <w:tcW w:w="1985" w:type="dxa"/>
            <w:shd w:val="clear" w:color="auto" w:fill="D9D9D9"/>
          </w:tcPr>
          <w:p w:rsidR="00F512D5" w:rsidRPr="00E273A2" w:rsidRDefault="00F512D5" w:rsidP="00240EC7">
            <w:pPr>
              <w:spacing w:after="0" w:line="240" w:lineRule="auto"/>
              <w:rPr>
                <w:lang w:val="en-US"/>
              </w:rPr>
            </w:pPr>
            <w:r>
              <w:rPr>
                <w:lang w:val="en-US"/>
              </w:rPr>
              <w:t>Student ID</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proofErr w:type="spellStart"/>
            <w:r w:rsidRPr="00240EC7">
              <w:rPr>
                <w:lang w:val="en-US"/>
              </w:rPr>
              <w:t>Yuheng</w:t>
            </w:r>
            <w:proofErr w:type="spellEnd"/>
            <w:r w:rsidRPr="00240EC7">
              <w:rPr>
                <w:lang w:val="en-US"/>
              </w:rPr>
              <w:t xml:space="preserve"> (Hugh) Song</w:t>
            </w:r>
          </w:p>
        </w:tc>
        <w:tc>
          <w:tcPr>
            <w:tcW w:w="1985" w:type="dxa"/>
            <w:shd w:val="clear" w:color="auto" w:fill="auto"/>
          </w:tcPr>
          <w:p w:rsidR="00F512D5" w:rsidRPr="00240EC7" w:rsidRDefault="00240EC7" w:rsidP="00F254E2">
            <w:pPr>
              <w:spacing w:after="0" w:line="240" w:lineRule="auto"/>
              <w:rPr>
                <w:lang w:val="en-US"/>
              </w:rPr>
            </w:pPr>
            <w:r w:rsidRPr="00240EC7">
              <w:rPr>
                <w:lang w:val="en-US"/>
              </w:rPr>
              <w:t>A00971421</w:t>
            </w:r>
          </w:p>
        </w:tc>
      </w:tr>
      <w:tr w:rsidR="00F512D5" w:rsidRPr="00306E0C" w:rsidTr="00E245DC">
        <w:tc>
          <w:tcPr>
            <w:tcW w:w="2943" w:type="dxa"/>
            <w:shd w:val="clear" w:color="auto" w:fill="auto"/>
          </w:tcPr>
          <w:p w:rsidR="00F512D5" w:rsidRPr="00E273A2" w:rsidRDefault="00240EC7" w:rsidP="00F254E2">
            <w:pPr>
              <w:spacing w:after="0" w:line="240" w:lineRule="auto"/>
              <w:rPr>
                <w:lang w:val="en-US"/>
              </w:rPr>
            </w:pPr>
            <w:r w:rsidRPr="00240EC7">
              <w:rPr>
                <w:lang w:val="en-US"/>
              </w:rPr>
              <w:t>Liang (Victor) Zhao</w:t>
            </w:r>
          </w:p>
        </w:tc>
        <w:tc>
          <w:tcPr>
            <w:tcW w:w="1985" w:type="dxa"/>
            <w:shd w:val="clear" w:color="auto" w:fill="auto"/>
          </w:tcPr>
          <w:p w:rsidR="00F512D5" w:rsidRPr="00BE26F1" w:rsidRDefault="00240EC7" w:rsidP="00F254E2">
            <w:pPr>
              <w:spacing w:after="0" w:line="240" w:lineRule="auto"/>
              <w:rPr>
                <w:lang w:val="en-US"/>
              </w:rPr>
            </w:pPr>
            <w:r w:rsidRPr="00240EC7">
              <w:rPr>
                <w:lang w:val="en-US"/>
              </w:rPr>
              <w:t>A00936830</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proofErr w:type="spellStart"/>
            <w:r w:rsidRPr="00240EC7">
              <w:rPr>
                <w:lang w:val="en-US"/>
              </w:rPr>
              <w:t>Mingkai</w:t>
            </w:r>
            <w:proofErr w:type="spellEnd"/>
            <w:r w:rsidRPr="00240EC7">
              <w:rPr>
                <w:lang w:val="en-US"/>
              </w:rPr>
              <w:t xml:space="preserve"> (Benjamin) </w:t>
            </w:r>
            <w:proofErr w:type="spellStart"/>
            <w:r w:rsidRPr="00240EC7">
              <w:rPr>
                <w:lang w:val="en-US"/>
              </w:rPr>
              <w:t>Hao</w:t>
            </w:r>
            <w:proofErr w:type="spellEnd"/>
          </w:p>
        </w:tc>
        <w:tc>
          <w:tcPr>
            <w:tcW w:w="1985" w:type="dxa"/>
            <w:shd w:val="clear" w:color="auto" w:fill="auto"/>
          </w:tcPr>
          <w:p w:rsidR="00F512D5" w:rsidRPr="00240EC7" w:rsidRDefault="00240EC7" w:rsidP="00F254E2">
            <w:pPr>
              <w:spacing w:after="0" w:line="240" w:lineRule="auto"/>
              <w:rPr>
                <w:lang w:val="en-US"/>
              </w:rPr>
            </w:pPr>
            <w:r w:rsidRPr="00240EC7">
              <w:rPr>
                <w:lang w:val="en-US"/>
              </w:rPr>
              <w:t>A00955382</w:t>
            </w:r>
          </w:p>
        </w:tc>
      </w:tr>
      <w:tr w:rsidR="00240EC7" w:rsidRPr="00BE26F1" w:rsidTr="00E245DC">
        <w:tc>
          <w:tcPr>
            <w:tcW w:w="2943" w:type="dxa"/>
            <w:shd w:val="clear" w:color="auto" w:fill="auto"/>
          </w:tcPr>
          <w:p w:rsidR="00240EC7" w:rsidRPr="00240EC7" w:rsidRDefault="00240EC7" w:rsidP="00F254E2">
            <w:pPr>
              <w:spacing w:after="0" w:line="240" w:lineRule="auto"/>
              <w:rPr>
                <w:lang w:val="en-US"/>
              </w:rPr>
            </w:pPr>
            <w:r w:rsidRPr="00240EC7">
              <w:rPr>
                <w:rFonts w:cs="Calibri"/>
                <w:sz w:val="24"/>
                <w:szCs w:val="24"/>
              </w:rPr>
              <w:t>Hai Hua (Ryan) Tan</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A00950721</w:t>
            </w:r>
          </w:p>
        </w:tc>
      </w:tr>
      <w:tr w:rsidR="00240EC7" w:rsidRPr="00BE26F1" w:rsidTr="00E245DC">
        <w:tc>
          <w:tcPr>
            <w:tcW w:w="2943" w:type="dxa"/>
            <w:shd w:val="clear" w:color="auto" w:fill="auto"/>
          </w:tcPr>
          <w:p w:rsidR="00240EC7" w:rsidRPr="00240EC7" w:rsidRDefault="00240EC7" w:rsidP="00F254E2">
            <w:pPr>
              <w:spacing w:after="0" w:line="240" w:lineRule="auto"/>
              <w:rPr>
                <w:rFonts w:cs="Calibri"/>
                <w:sz w:val="24"/>
                <w:szCs w:val="24"/>
              </w:rPr>
            </w:pPr>
            <w:r w:rsidRPr="00240EC7">
              <w:rPr>
                <w:rFonts w:cs="Calibri"/>
                <w:sz w:val="24"/>
                <w:szCs w:val="24"/>
              </w:rPr>
              <w:t>Tse-kuang (Ebon) Chung</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A00971903</w:t>
            </w:r>
          </w:p>
        </w:tc>
      </w:tr>
    </w:tbl>
    <w:p w:rsidR="00F512D5" w:rsidDel="00C92FCC" w:rsidRDefault="00F512D5" w:rsidP="00F74DC0">
      <w:pPr>
        <w:rPr>
          <w:del w:id="0" w:author="Liang Zhao" w:date="2016-02-14T23:56:00Z"/>
          <w:b/>
          <w:color w:val="000000"/>
          <w:sz w:val="24"/>
          <w:lang w:val="en-US"/>
        </w:rPr>
      </w:pPr>
    </w:p>
    <w:p w:rsidR="000D49CD" w:rsidDel="00C92FCC" w:rsidRDefault="00480A48" w:rsidP="00C75E91">
      <w:pPr>
        <w:rPr>
          <w:ins w:id="1" w:author="Tse-kuang Chung" w:date="2016-02-13T22:22:00Z"/>
          <w:del w:id="2" w:author="Liang Zhao" w:date="2016-02-14T23:56:00Z"/>
          <w:rStyle w:val="Heading1Char"/>
        </w:rPr>
      </w:pPr>
      <w:ins w:id="3" w:author="Tse-kuang Chung" w:date="2016-02-13T22:22:00Z">
        <w:del w:id="4" w:author="Liang Zhao" w:date="2016-02-14T23:56:00Z">
          <w:r w:rsidDel="00C92FCC">
            <w:rPr>
              <w:rStyle w:val="Heading1Char"/>
              <w:rFonts w:hint="eastAsia"/>
            </w:rPr>
            <w:delText>Milestone3</w:delText>
          </w:r>
        </w:del>
      </w:ins>
    </w:p>
    <w:p w:rsidR="00480A48" w:rsidDel="00C92FCC" w:rsidRDefault="00EC60CD" w:rsidP="00F74DC0">
      <w:pPr>
        <w:rPr>
          <w:ins w:id="5" w:author="Tse-kuang Chung" w:date="2016-02-13T22:45:00Z"/>
          <w:del w:id="6" w:author="Liang Zhao" w:date="2016-02-14T23:56:00Z"/>
          <w:rStyle w:val="Heading1Char"/>
        </w:rPr>
      </w:pPr>
      <w:ins w:id="7" w:author="Tse-kuang Chung" w:date="2016-02-13T22:45:00Z">
        <w:del w:id="8" w:author="Liang Zhao" w:date="2016-02-14T23:56:00Z">
          <w:r w:rsidDel="00C92FCC">
            <w:rPr>
              <w:rStyle w:val="Heading1Char"/>
              <w:rFonts w:hint="eastAsia"/>
            </w:rPr>
            <w:delText>Home Page Screenshot</w:delText>
          </w:r>
        </w:del>
      </w:ins>
    </w:p>
    <w:p w:rsidR="00EC60CD" w:rsidDel="00C92FCC" w:rsidRDefault="00EC60CD" w:rsidP="00F74DC0">
      <w:pPr>
        <w:rPr>
          <w:ins w:id="9" w:author="Tse-kuang Chung" w:date="2016-02-13T22:44:00Z"/>
          <w:del w:id="10" w:author="Liang Zhao" w:date="2016-02-14T23:56:00Z"/>
          <w:rStyle w:val="Heading1Char"/>
        </w:rPr>
      </w:pPr>
      <w:ins w:id="11" w:author="Tse-kuang Chung" w:date="2016-02-13T22:45:00Z">
        <w:del w:id="12" w:author="Liang Zhao" w:date="2016-02-14T23:56:00Z">
          <w:r w:rsidDel="00C92FCC">
            <w:rPr>
              <w:rFonts w:ascii="Calibri Light" w:eastAsia="等线 Light" w:hAnsi="Calibri Light"/>
              <w:b/>
              <w:bCs/>
              <w:noProof/>
              <w:kern w:val="32"/>
              <w:sz w:val="32"/>
              <w:szCs w:val="32"/>
              <w:lang w:val="en-CA" w:eastAsia="zh-CN"/>
            </w:rPr>
            <w:drawing>
              <wp:inline distT="0" distB="0" distL="0" distR="0" wp14:anchorId="7FCD1701" wp14:editId="79F88BD4">
                <wp:extent cx="6120765"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C444F2.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13" w:author="Tse-kuang Chung" w:date="2016-02-13T22:47:00Z"/>
          <w:del w:id="14" w:author="Liang Zhao" w:date="2016-02-14T23:56:00Z"/>
          <w:rStyle w:val="Heading1Char"/>
        </w:rPr>
      </w:pPr>
    </w:p>
    <w:p w:rsidR="00256261" w:rsidDel="00C92FCC" w:rsidRDefault="00256261" w:rsidP="00F74DC0">
      <w:pPr>
        <w:rPr>
          <w:ins w:id="15" w:author="Tse-kuang Chung" w:date="2016-02-13T22:47:00Z"/>
          <w:del w:id="16" w:author="Liang Zhao" w:date="2016-02-14T23:56:00Z"/>
          <w:rStyle w:val="Heading1Char"/>
        </w:rPr>
      </w:pPr>
    </w:p>
    <w:p w:rsidR="00256261" w:rsidDel="00C92FCC" w:rsidRDefault="00256261" w:rsidP="00F74DC0">
      <w:pPr>
        <w:rPr>
          <w:ins w:id="17" w:author="Tse-kuang Chung" w:date="2016-02-13T22:47:00Z"/>
          <w:del w:id="18" w:author="Liang Zhao" w:date="2016-02-14T23:56:00Z"/>
          <w:rStyle w:val="Heading1Char"/>
        </w:rPr>
      </w:pPr>
    </w:p>
    <w:p w:rsidR="00256261" w:rsidDel="00C92FCC" w:rsidRDefault="00256261" w:rsidP="00F74DC0">
      <w:pPr>
        <w:rPr>
          <w:ins w:id="19" w:author="Tse-kuang Chung" w:date="2016-02-13T22:47:00Z"/>
          <w:del w:id="20" w:author="Liang Zhao" w:date="2016-02-14T23:56:00Z"/>
          <w:rStyle w:val="Heading1Char"/>
        </w:rPr>
      </w:pPr>
    </w:p>
    <w:p w:rsidR="00256261" w:rsidDel="00C92FCC" w:rsidRDefault="00256261" w:rsidP="00F74DC0">
      <w:pPr>
        <w:rPr>
          <w:ins w:id="21" w:author="Tse-kuang Chung" w:date="2016-02-13T22:47:00Z"/>
          <w:del w:id="22" w:author="Liang Zhao" w:date="2016-02-14T23:56:00Z"/>
          <w:rStyle w:val="Heading1Char"/>
        </w:rPr>
      </w:pPr>
    </w:p>
    <w:p w:rsidR="00256261" w:rsidDel="00C92FCC" w:rsidRDefault="00256261" w:rsidP="00F74DC0">
      <w:pPr>
        <w:rPr>
          <w:ins w:id="23" w:author="Tse-kuang Chung" w:date="2016-02-13T22:47:00Z"/>
          <w:del w:id="24" w:author="Liang Zhao" w:date="2016-02-14T23:56:00Z"/>
          <w:rStyle w:val="Heading1Char"/>
        </w:rPr>
      </w:pPr>
    </w:p>
    <w:p w:rsidR="00256261" w:rsidDel="00C92FCC" w:rsidRDefault="00256261" w:rsidP="00F74DC0">
      <w:pPr>
        <w:rPr>
          <w:ins w:id="25" w:author="Tse-kuang Chung" w:date="2016-02-13T22:45:00Z"/>
          <w:del w:id="26" w:author="Liang Zhao" w:date="2016-02-14T23:56:00Z"/>
          <w:rStyle w:val="Heading1Char"/>
        </w:rPr>
      </w:pPr>
    </w:p>
    <w:p w:rsidR="00EC60CD" w:rsidDel="00C92FCC" w:rsidRDefault="00EC60CD" w:rsidP="00F74DC0">
      <w:pPr>
        <w:rPr>
          <w:ins w:id="27" w:author="Tse-kuang Chung" w:date="2016-02-13T22:45:00Z"/>
          <w:del w:id="28" w:author="Liang Zhao" w:date="2016-02-14T23:56:00Z"/>
          <w:rStyle w:val="Heading1Char"/>
        </w:rPr>
      </w:pPr>
      <w:ins w:id="29" w:author="Tse-kuang Chung" w:date="2016-02-13T22:45:00Z">
        <w:del w:id="30" w:author="Liang Zhao" w:date="2016-02-14T23:56:00Z">
          <w:r w:rsidDel="00C92FCC">
            <w:rPr>
              <w:rStyle w:val="Heading1Char"/>
              <w:rFonts w:hint="eastAsia"/>
            </w:rPr>
            <w:delText>Base.css Screenshot</w:delText>
          </w:r>
        </w:del>
      </w:ins>
    </w:p>
    <w:p w:rsidR="00EC60CD" w:rsidDel="00C92FCC" w:rsidRDefault="00EC60CD" w:rsidP="00F74DC0">
      <w:pPr>
        <w:rPr>
          <w:ins w:id="31" w:author="Tse-kuang Chung" w:date="2016-02-13T22:46:00Z"/>
          <w:del w:id="32" w:author="Liang Zhao" w:date="2016-02-14T23:56:00Z"/>
          <w:rStyle w:val="Heading1Char"/>
        </w:rPr>
      </w:pPr>
      <w:ins w:id="33" w:author="Tse-kuang Chung" w:date="2016-02-13T22:46:00Z">
        <w:del w:id="34" w:author="Liang Zhao" w:date="2016-02-14T23:55:00Z">
          <w:r w:rsidDel="00C92FCC">
            <w:rPr>
              <w:rFonts w:ascii="Calibri Light" w:eastAsia="等线 Light" w:hAnsi="Calibri Light"/>
              <w:b/>
              <w:bCs/>
              <w:noProof/>
              <w:kern w:val="32"/>
              <w:sz w:val="32"/>
              <w:szCs w:val="32"/>
              <w:lang w:val="en-CA" w:eastAsia="zh-CN"/>
            </w:rPr>
            <w:drawing>
              <wp:inline distT="0" distB="0" distL="0" distR="0" wp14:anchorId="044CA444" wp14:editId="0B467F9A">
                <wp:extent cx="6120765" cy="3279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4BB48.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35" w:author="Tse-kuang Chung" w:date="2016-02-13T22:22:00Z"/>
          <w:del w:id="36" w:author="Liang Zhao" w:date="2016-02-14T23:56:00Z"/>
          <w:rStyle w:val="Heading1Char"/>
        </w:rPr>
      </w:pPr>
    </w:p>
    <w:p w:rsidR="00480A48" w:rsidDel="000D49CD" w:rsidRDefault="00480A48">
      <w:pPr>
        <w:pStyle w:val="Heading1"/>
        <w:rPr>
          <w:del w:id="37" w:author="Liang Zhao" w:date="2016-02-14T23:12:00Z"/>
          <w:shd w:val="clear" w:color="auto" w:fill="FAFAFA"/>
        </w:rPr>
        <w:pPrChange w:id="38" w:author="Liang Zhao" w:date="2016-02-14T23:12:00Z">
          <w:pPr/>
        </w:pPrChange>
      </w:pPr>
      <w:ins w:id="39" w:author="Tse-kuang Chung" w:date="2016-02-13T22:22:00Z">
        <w:del w:id="40" w:author="Liang Zhao" w:date="2016-02-14T23:56:00Z">
          <w:r w:rsidDel="00C92FCC">
            <w:rPr>
              <w:shd w:val="clear" w:color="auto" w:fill="FAFAFA"/>
            </w:rPr>
            <w:delText>Appendix</w:delText>
          </w:r>
        </w:del>
      </w:ins>
    </w:p>
    <w:p w:rsidR="000D49CD" w:rsidRDefault="000D49CD" w:rsidP="00C92FCC">
      <w:pPr>
        <w:rPr>
          <w:ins w:id="41" w:author="Liang Zhao" w:date="2016-02-14T23:12:00Z"/>
        </w:rPr>
      </w:pPr>
    </w:p>
    <w:p w:rsidR="003723BC" w:rsidRDefault="003723BC">
      <w:pPr>
        <w:pStyle w:val="Heading1"/>
        <w:rPr>
          <w:ins w:id="42" w:author="Liang Zhao" w:date="2016-03-06T16:25:00Z"/>
          <w:lang w:val="en-CA"/>
        </w:rPr>
        <w:pPrChange w:id="43" w:author="Liang Zhao" w:date="2016-02-14T23:12:00Z">
          <w:pPr/>
        </w:pPrChange>
      </w:pPr>
      <w:ins w:id="44" w:author="Liang Zhao" w:date="2016-03-05T19:28:00Z">
        <w:r>
          <w:rPr>
            <w:lang w:val="en-CA"/>
          </w:rPr>
          <w:t>Milesone4</w:t>
        </w:r>
      </w:ins>
    </w:p>
    <w:p w:rsidR="00E82635" w:rsidRDefault="00E82635" w:rsidP="00E82635">
      <w:pPr>
        <w:pStyle w:val="Heading1"/>
        <w:rPr>
          <w:ins w:id="45" w:author="Liang Zhao" w:date="2016-03-06T16:25:00Z"/>
        </w:rPr>
      </w:pPr>
      <w:ins w:id="46" w:author="Liang Zhao" w:date="2016-03-06T16:25:00Z">
        <w:r>
          <w:t>URL of our webpages</w:t>
        </w:r>
      </w:ins>
    </w:p>
    <w:p w:rsidR="00E82635" w:rsidRDefault="00E82635" w:rsidP="00EA1CA2">
      <w:pPr>
        <w:rPr>
          <w:ins w:id="47" w:author="Liang Zhao" w:date="2016-03-06T16:25:00Z"/>
        </w:rPr>
      </w:pPr>
      <w:ins w:id="48" w:author="Liang Zhao" w:date="2016-03-06T16:25:00Z">
        <w:r>
          <w:t>We apply a free space for our work the link is:</w:t>
        </w:r>
      </w:ins>
    </w:p>
    <w:p w:rsidR="00E82635" w:rsidRPr="00E82635" w:rsidRDefault="00E82635" w:rsidP="00EA1CA2">
      <w:pPr>
        <w:rPr>
          <w:ins w:id="49" w:author="Liang Zhao" w:date="2016-03-06T16:10:00Z"/>
          <w:rPrChange w:id="50" w:author="Liang Zhao" w:date="2016-03-06T16:25:00Z">
            <w:rPr>
              <w:ins w:id="51" w:author="Liang Zhao" w:date="2016-03-06T16:10:00Z"/>
              <w:lang w:val="en-CA"/>
            </w:rPr>
          </w:rPrChange>
        </w:rPr>
      </w:pPr>
      <w:ins w:id="52" w:author="Liang Zhao" w:date="2016-03-06T16:26:00Z">
        <w:r>
          <w:fldChar w:fldCharType="begin"/>
        </w:r>
        <w:r>
          <w:instrText xml:space="preserve"> HYPERLINK "http://students.bcitdev.com/A00950721/G12/index.html" </w:instrText>
        </w:r>
        <w:r>
          <w:fldChar w:fldCharType="separate"/>
        </w:r>
        <w:r w:rsidRPr="00E82635">
          <w:rPr>
            <w:rStyle w:val="Hyperlink"/>
          </w:rPr>
          <w:t>http://students.bcitdev.com/A00950721/G12/index.html</w:t>
        </w:r>
        <w:r>
          <w:fldChar w:fldCharType="end"/>
        </w:r>
      </w:ins>
    </w:p>
    <w:p w:rsidR="00C45F3E" w:rsidRDefault="00C45F3E" w:rsidP="00C45F3E">
      <w:pPr>
        <w:pStyle w:val="Heading1"/>
        <w:rPr>
          <w:ins w:id="53" w:author="Liang Zhao" w:date="2016-03-06T16:10:00Z"/>
        </w:rPr>
      </w:pPr>
      <w:ins w:id="54" w:author="Liang Zhao" w:date="2016-03-06T16:10:00Z">
        <w:r>
          <w:t>List of items completed for this milestone</w:t>
        </w:r>
      </w:ins>
    </w:p>
    <w:p w:rsidR="00C45F3E" w:rsidRPr="00981A4B" w:rsidRDefault="00C45F3E" w:rsidP="00C45F3E">
      <w:pPr>
        <w:pStyle w:val="ListBullet"/>
        <w:rPr>
          <w:ins w:id="55" w:author="Liang Zhao" w:date="2016-03-06T16:10:00Z"/>
        </w:rPr>
      </w:pPr>
      <w:ins w:id="56" w:author="Liang Zhao" w:date="2016-03-06T16:10:00Z">
        <w:r>
          <w:rPr>
            <w:sz w:val="22"/>
          </w:rPr>
          <w:t xml:space="preserve">Fixed the errors in the last </w:t>
        </w:r>
      </w:ins>
      <w:ins w:id="57" w:author="Liang Zhao" w:date="2016-03-06T16:29:00Z">
        <w:r w:rsidR="00183519">
          <w:rPr>
            <w:sz w:val="22"/>
          </w:rPr>
          <w:t>milestone (</w:t>
        </w:r>
      </w:ins>
      <w:ins w:id="58" w:author="Liang Zhao" w:date="2016-03-06T16:28:00Z">
        <w:r w:rsidR="00183519">
          <w:rPr>
            <w:sz w:val="22"/>
          </w:rPr>
          <w:t>based on the feedback from instructor)</w:t>
        </w:r>
      </w:ins>
    </w:p>
    <w:p w:rsidR="00C45F3E" w:rsidRPr="00EF3471" w:rsidRDefault="00C45F3E" w:rsidP="00C45F3E">
      <w:pPr>
        <w:pStyle w:val="ListBullet"/>
        <w:rPr>
          <w:ins w:id="59" w:author="Liang Zhao" w:date="2016-03-06T21:47:00Z"/>
          <w:rPrChange w:id="60" w:author="Liang Zhao" w:date="2016-03-06T21:47:00Z">
            <w:rPr>
              <w:ins w:id="61" w:author="Liang Zhao" w:date="2016-03-06T21:47:00Z"/>
              <w:sz w:val="22"/>
            </w:rPr>
          </w:rPrChange>
        </w:rPr>
      </w:pPr>
      <w:ins w:id="62" w:author="Liang Zhao" w:date="2016-03-06T16:11:00Z">
        <w:r>
          <w:rPr>
            <w:sz w:val="22"/>
          </w:rPr>
          <w:t>Add form validation</w:t>
        </w:r>
      </w:ins>
      <w:ins w:id="63" w:author="Liang Zhao" w:date="2016-03-06T16:29:00Z">
        <w:r w:rsidR="00183519">
          <w:rPr>
            <w:sz w:val="22"/>
          </w:rPr>
          <w:t xml:space="preserve"> and modify the validation</w:t>
        </w:r>
      </w:ins>
      <w:ins w:id="64" w:author="Liang Zhao" w:date="2016-03-06T16:11:00Z">
        <w:r>
          <w:rPr>
            <w:sz w:val="22"/>
          </w:rPr>
          <w:t xml:space="preserve"> (use </w:t>
        </w:r>
      </w:ins>
      <w:ins w:id="65" w:author="Liang Zhao" w:date="2016-03-06T16:12:00Z">
        <w:r>
          <w:rPr>
            <w:sz w:val="22"/>
          </w:rPr>
          <w:t>jQuery</w:t>
        </w:r>
      </w:ins>
      <w:ins w:id="66" w:author="Liang Zhao" w:date="2016-03-06T16:11:00Z">
        <w:r>
          <w:rPr>
            <w:sz w:val="22"/>
          </w:rPr>
          <w:t>)</w:t>
        </w:r>
      </w:ins>
    </w:p>
    <w:p w:rsidR="00EF3471" w:rsidRPr="00003E53" w:rsidRDefault="00EF3471" w:rsidP="00C45F3E">
      <w:pPr>
        <w:pStyle w:val="ListBullet"/>
        <w:rPr>
          <w:ins w:id="67" w:author="Liang Zhao" w:date="2016-03-06T16:10:00Z"/>
          <w:rFonts w:cs="Arial"/>
          <w:rPrChange w:id="68" w:author="Liang Zhao" w:date="2016-03-06T22:00:00Z">
            <w:rPr>
              <w:ins w:id="69" w:author="Liang Zhao" w:date="2016-03-06T16:10:00Z"/>
            </w:rPr>
          </w:rPrChange>
        </w:rPr>
      </w:pPr>
      <w:ins w:id="70" w:author="Liang Zhao" w:date="2016-03-06T21:47:00Z">
        <w:r w:rsidRPr="00003E53">
          <w:rPr>
            <w:rFonts w:cs="Arial"/>
            <w:sz w:val="22"/>
            <w:rPrChange w:id="71" w:author="Liang Zhao" w:date="2016-03-06T22:00:00Z">
              <w:rPr>
                <w:sz w:val="22"/>
              </w:rPr>
            </w:rPrChange>
          </w:rPr>
          <w:t>T</w:t>
        </w:r>
        <w:r w:rsidRPr="00003E53">
          <w:rPr>
            <w:rFonts w:eastAsiaTheme="minorEastAsia" w:cs="Arial"/>
            <w:sz w:val="22"/>
            <w:lang w:eastAsia="zh-CN"/>
            <w:rPrChange w:id="72" w:author="Liang Zhao" w:date="2016-03-06T22:00:00Z">
              <w:rPr>
                <w:rFonts w:asciiTheme="minorEastAsia" w:eastAsiaTheme="minorEastAsia" w:hAnsiTheme="minorEastAsia"/>
                <w:sz w:val="22"/>
                <w:lang w:eastAsia="zh-CN"/>
              </w:rPr>
            </w:rPrChange>
          </w:rPr>
          <w:t>est</w:t>
        </w:r>
      </w:ins>
      <w:ins w:id="73" w:author="Liang Zhao" w:date="2016-03-06T21:59:00Z">
        <w:r w:rsidR="005455D1" w:rsidRPr="00003E53">
          <w:rPr>
            <w:rFonts w:eastAsiaTheme="minorEastAsia" w:cs="Arial"/>
            <w:sz w:val="22"/>
            <w:lang w:eastAsia="zh-CN"/>
            <w:rPrChange w:id="74" w:author="Liang Zhao" w:date="2016-03-06T22:00:00Z">
              <w:rPr>
                <w:rFonts w:asciiTheme="minorEastAsia" w:eastAsiaTheme="minorEastAsia" w:hAnsiTheme="minorEastAsia"/>
                <w:sz w:val="22"/>
                <w:lang w:eastAsia="zh-CN"/>
              </w:rPr>
            </w:rPrChange>
          </w:rPr>
          <w:t>ing</w:t>
        </w:r>
      </w:ins>
      <w:ins w:id="75" w:author="Liang Zhao" w:date="2016-03-06T21:47:00Z">
        <w:r w:rsidRPr="00003E53">
          <w:rPr>
            <w:rFonts w:cs="Arial"/>
            <w:sz w:val="22"/>
            <w:rPrChange w:id="76" w:author="Liang Zhao" w:date="2016-03-06T22:00:00Z">
              <w:rPr>
                <w:sz w:val="22"/>
              </w:rPr>
            </w:rPrChange>
          </w:rPr>
          <w:t xml:space="preserve"> </w:t>
        </w:r>
      </w:ins>
      <w:ins w:id="77" w:author="Liang Zhao" w:date="2016-03-06T21:59:00Z">
        <w:r w:rsidR="005455D1" w:rsidRPr="00003E53">
          <w:rPr>
            <w:rFonts w:cs="Arial"/>
            <w:sz w:val="22"/>
            <w:rPrChange w:id="78" w:author="Liang Zhao" w:date="2016-03-06T22:00:00Z">
              <w:rPr>
                <w:sz w:val="22"/>
              </w:rPr>
            </w:rPrChange>
          </w:rPr>
          <w:t>with JavaScript disabled</w:t>
        </w:r>
      </w:ins>
    </w:p>
    <w:p w:rsidR="00C45F3E" w:rsidRPr="00C45F3E" w:rsidRDefault="00C45F3E" w:rsidP="00C45F3E">
      <w:pPr>
        <w:pStyle w:val="ListBullet"/>
        <w:rPr>
          <w:ins w:id="79" w:author="Liang Zhao" w:date="2016-03-06T16:14:00Z"/>
          <w:rPrChange w:id="80" w:author="Liang Zhao" w:date="2016-03-06T16:14:00Z">
            <w:rPr>
              <w:ins w:id="81" w:author="Liang Zhao" w:date="2016-03-06T16:14:00Z"/>
              <w:sz w:val="22"/>
            </w:rPr>
          </w:rPrChange>
        </w:rPr>
      </w:pPr>
      <w:ins w:id="82" w:author="Liang Zhao" w:date="2016-03-06T16:12:00Z">
        <w:r>
          <w:rPr>
            <w:sz w:val="22"/>
          </w:rPr>
          <w:t>Test the form part and get feedback from several friends and classmates</w:t>
        </w:r>
      </w:ins>
    </w:p>
    <w:p w:rsidR="00C45F3E" w:rsidRPr="004033EA" w:rsidRDefault="00C45F3E" w:rsidP="00C45F3E">
      <w:pPr>
        <w:pStyle w:val="ListBullet"/>
        <w:rPr>
          <w:ins w:id="83" w:author="Liang Zhao" w:date="2016-03-06T16:15:00Z"/>
          <w:rPrChange w:id="84" w:author="Liang Zhao" w:date="2016-03-06T16:15:00Z">
            <w:rPr>
              <w:ins w:id="85" w:author="Liang Zhao" w:date="2016-03-06T16:15:00Z"/>
              <w:sz w:val="22"/>
            </w:rPr>
          </w:rPrChange>
        </w:rPr>
      </w:pPr>
      <w:ins w:id="86" w:author="Liang Zhao" w:date="2016-03-06T16:14:00Z">
        <w:r>
          <w:rPr>
            <w:sz w:val="22"/>
          </w:rPr>
          <w:t xml:space="preserve">Change </w:t>
        </w:r>
        <w:r w:rsidR="004033EA">
          <w:rPr>
            <w:sz w:val="22"/>
          </w:rPr>
          <w:t>the color</w:t>
        </w:r>
      </w:ins>
      <w:ins w:id="87" w:author="Liang Zhao" w:date="2016-03-06T16:15:00Z">
        <w:r w:rsidR="004033EA">
          <w:rPr>
            <w:sz w:val="22"/>
          </w:rPr>
          <w:t xml:space="preserve"> of navigation </w:t>
        </w:r>
      </w:ins>
      <w:ins w:id="88" w:author="Liang Zhao" w:date="2016-03-06T16:18:00Z">
        <w:r w:rsidR="00D6270D">
          <w:rPr>
            <w:sz w:val="22"/>
          </w:rPr>
          <w:t xml:space="preserve">and form </w:t>
        </w:r>
      </w:ins>
      <w:ins w:id="89" w:author="Liang Zhao" w:date="2016-03-06T16:15:00Z">
        <w:r w:rsidR="004033EA">
          <w:rPr>
            <w:sz w:val="22"/>
          </w:rPr>
          <w:t>part</w:t>
        </w:r>
      </w:ins>
      <w:ins w:id="90" w:author="Liang Zhao" w:date="2016-03-06T16:19:00Z">
        <w:r w:rsidR="00D6270D">
          <w:rPr>
            <w:sz w:val="22"/>
          </w:rPr>
          <w:t>s</w:t>
        </w:r>
      </w:ins>
      <w:ins w:id="91" w:author="Liang Zhao" w:date="2016-03-06T16:14:00Z">
        <w:r w:rsidR="004033EA">
          <w:rPr>
            <w:sz w:val="22"/>
          </w:rPr>
          <w:t xml:space="preserve"> to make our website more clear</w:t>
        </w:r>
      </w:ins>
    </w:p>
    <w:p w:rsidR="004033EA" w:rsidRPr="004033EA" w:rsidRDefault="004033EA" w:rsidP="00C45F3E">
      <w:pPr>
        <w:pStyle w:val="ListBullet"/>
        <w:rPr>
          <w:ins w:id="92" w:author="Liang Zhao" w:date="2016-03-06T16:17:00Z"/>
          <w:rPrChange w:id="93" w:author="Liang Zhao" w:date="2016-03-06T16:17:00Z">
            <w:rPr>
              <w:ins w:id="94" w:author="Liang Zhao" w:date="2016-03-06T16:17:00Z"/>
              <w:sz w:val="22"/>
            </w:rPr>
          </w:rPrChange>
        </w:rPr>
      </w:pPr>
      <w:ins w:id="95" w:author="Liang Zhao" w:date="2016-03-06T16:16:00Z">
        <w:r>
          <w:rPr>
            <w:sz w:val="22"/>
          </w:rPr>
          <w:t>JQuery (navigation</w:t>
        </w:r>
      </w:ins>
      <w:ins w:id="96" w:author="Liang Zhao" w:date="2016-03-06T16:18:00Z">
        <w:r w:rsidR="00FD7A8C">
          <w:rPr>
            <w:sz w:val="22"/>
          </w:rPr>
          <w:t xml:space="preserve"> menu</w:t>
        </w:r>
      </w:ins>
      <w:ins w:id="97" w:author="Liang Zhao" w:date="2016-03-06T16:16:00Z">
        <w:r>
          <w:rPr>
            <w:sz w:val="22"/>
          </w:rPr>
          <w:t>,</w:t>
        </w:r>
      </w:ins>
      <w:ins w:id="98" w:author="Liang Zhao" w:date="2016-03-06T16:17:00Z">
        <w:r>
          <w:rPr>
            <w:sz w:val="22"/>
          </w:rPr>
          <w:t xml:space="preserve"> </w:t>
        </w:r>
      </w:ins>
      <w:ins w:id="99" w:author="Liang Zhao" w:date="2016-03-06T16:16:00Z">
        <w:r>
          <w:rPr>
            <w:sz w:val="22"/>
          </w:rPr>
          <w:t>header,</w:t>
        </w:r>
      </w:ins>
      <w:ins w:id="100" w:author="Liang Zhao" w:date="2016-03-06T16:17:00Z">
        <w:r>
          <w:rPr>
            <w:sz w:val="22"/>
          </w:rPr>
          <w:t xml:space="preserve"> </w:t>
        </w:r>
      </w:ins>
      <w:ins w:id="101" w:author="Liang Zhao" w:date="2016-03-06T16:16:00Z">
        <w:r>
          <w:rPr>
            <w:sz w:val="22"/>
          </w:rPr>
          <w:t>footer</w:t>
        </w:r>
      </w:ins>
      <w:ins w:id="102" w:author="Liang Zhao" w:date="2016-03-06T16:17:00Z">
        <w:r>
          <w:rPr>
            <w:sz w:val="22"/>
          </w:rPr>
          <w:t>, form validation</w:t>
        </w:r>
      </w:ins>
      <w:ins w:id="103" w:author="Liang Zhao" w:date="2016-03-06T21:15:00Z">
        <w:r w:rsidR="00A7041E">
          <w:rPr>
            <w:rFonts w:asciiTheme="minorEastAsia" w:eastAsiaTheme="minorEastAsia" w:hAnsiTheme="minorEastAsia" w:hint="eastAsia"/>
            <w:sz w:val="22"/>
            <w:lang w:eastAsia="zh-CN"/>
          </w:rPr>
          <w:t>，</w:t>
        </w:r>
        <w:r w:rsidR="00A7041E" w:rsidRPr="00A7041E">
          <w:rPr>
            <w:lang w:val="en-CA"/>
            <w:rPrChange w:id="104" w:author="Liang Zhao" w:date="2016-03-06T21:15:00Z">
              <w:rPr>
                <w:i/>
                <w:u w:val="single"/>
                <w:lang w:val="en-CA"/>
              </w:rPr>
            </w:rPrChange>
          </w:rPr>
          <w:t>Accordion widget</w:t>
        </w:r>
      </w:ins>
      <w:ins w:id="105" w:author="Liang Zhao" w:date="2016-03-06T16:17:00Z">
        <w:r>
          <w:rPr>
            <w:sz w:val="22"/>
          </w:rPr>
          <w:t>)</w:t>
        </w:r>
      </w:ins>
    </w:p>
    <w:p w:rsidR="004033EA" w:rsidRPr="00704ED4" w:rsidRDefault="004033EA" w:rsidP="00C45F3E">
      <w:pPr>
        <w:pStyle w:val="ListBullet"/>
        <w:rPr>
          <w:ins w:id="106" w:author="Liang Zhao" w:date="2016-03-06T16:26:00Z"/>
          <w:rPrChange w:id="107" w:author="Liang Zhao" w:date="2016-03-06T16:26:00Z">
            <w:rPr>
              <w:ins w:id="108" w:author="Liang Zhao" w:date="2016-03-06T16:26:00Z"/>
              <w:sz w:val="22"/>
            </w:rPr>
          </w:rPrChange>
        </w:rPr>
      </w:pPr>
      <w:ins w:id="109" w:author="Liang Zhao" w:date="2016-03-06T16:17:00Z">
        <w:r>
          <w:rPr>
            <w:sz w:val="22"/>
          </w:rPr>
          <w:t>JavaScript (Index page photo gallery)</w:t>
        </w:r>
      </w:ins>
    </w:p>
    <w:p w:rsidR="00704ED4" w:rsidRPr="00981A4B" w:rsidRDefault="00704ED4" w:rsidP="00C45F3E">
      <w:pPr>
        <w:pStyle w:val="ListBullet"/>
        <w:rPr>
          <w:ins w:id="110" w:author="Liang Zhao" w:date="2016-03-06T16:10:00Z"/>
        </w:rPr>
      </w:pPr>
      <w:ins w:id="111" w:author="Liang Zhao" w:date="2016-03-06T16:26:00Z">
        <w:r>
          <w:rPr>
            <w:sz w:val="22"/>
          </w:rPr>
          <w:t xml:space="preserve">Change </w:t>
        </w:r>
      </w:ins>
      <w:ins w:id="112" w:author="Liang Zhao" w:date="2016-03-06T16:27:00Z">
        <w:r>
          <w:rPr>
            <w:sz w:val="22"/>
          </w:rPr>
          <w:t xml:space="preserve">our host to </w:t>
        </w:r>
      </w:ins>
      <w:ins w:id="113" w:author="Liang Zhao" w:date="2016-03-06T16:28:00Z">
        <w:r>
          <w:rPr>
            <w:sz w:val="22"/>
          </w:rPr>
          <w:t>‘student.bcitd</w:t>
        </w:r>
      </w:ins>
      <w:ins w:id="114" w:author="Liang Zhao" w:date="2016-03-06T16:27:00Z">
        <w:r>
          <w:rPr>
            <w:sz w:val="22"/>
          </w:rPr>
          <w:t>ev</w:t>
        </w:r>
      </w:ins>
      <w:ins w:id="115" w:author="Liang Zhao" w:date="2016-03-06T16:28:00Z">
        <w:r>
          <w:rPr>
            <w:sz w:val="22"/>
          </w:rPr>
          <w:t>.com</w:t>
        </w:r>
      </w:ins>
      <w:ins w:id="116" w:author="Liang Zhao" w:date="2016-03-06T16:27:00Z">
        <w:r>
          <w:rPr>
            <w:sz w:val="22"/>
          </w:rPr>
          <w:t>’ (some errors when we use a free one)</w:t>
        </w:r>
      </w:ins>
    </w:p>
    <w:p w:rsidR="00C45F3E" w:rsidRDefault="00D159E1">
      <w:pPr>
        <w:pStyle w:val="Heading1"/>
        <w:rPr>
          <w:ins w:id="117" w:author="Liang Zhao" w:date="2016-03-06T16:38:00Z"/>
          <w:lang w:val="en-US"/>
        </w:rPr>
        <w:pPrChange w:id="118" w:author="Liang Zhao" w:date="2016-03-06T16:38:00Z">
          <w:pPr/>
        </w:pPrChange>
      </w:pPr>
      <w:ins w:id="119" w:author="Liang Zhao" w:date="2016-03-06T16:38:00Z">
        <w:r>
          <w:rPr>
            <w:lang w:val="en-US"/>
          </w:rPr>
          <w:t>Additional work</w:t>
        </w:r>
      </w:ins>
    </w:p>
    <w:p w:rsidR="00D159E1" w:rsidRDefault="00D159E1">
      <w:pPr>
        <w:rPr>
          <w:ins w:id="120" w:author="Liang Zhao" w:date="2016-03-06T16:43:00Z"/>
          <w:lang w:val="en-US"/>
        </w:rPr>
      </w:pPr>
      <w:ins w:id="121" w:author="Liang Zhao" w:date="2016-03-06T16:40:00Z">
        <w:r>
          <w:rPr>
            <w:lang w:val="en-US"/>
          </w:rPr>
          <w:t xml:space="preserve">We start to use some </w:t>
        </w:r>
      </w:ins>
      <w:ins w:id="122" w:author="Liang Zhao" w:date="2016-03-06T22:00:00Z">
        <w:r w:rsidR="005F105F">
          <w:rPr>
            <w:lang w:val="en-US"/>
          </w:rPr>
          <w:t>PHP</w:t>
        </w:r>
      </w:ins>
      <w:ins w:id="123" w:author="Liang Zhao" w:date="2016-03-06T16:40:00Z">
        <w:r>
          <w:rPr>
            <w:lang w:val="en-US"/>
          </w:rPr>
          <w:t xml:space="preserve"> knowledge in our </w:t>
        </w:r>
      </w:ins>
      <w:ins w:id="124" w:author="Liang Zhao" w:date="2016-03-06T16:41:00Z">
        <w:r>
          <w:rPr>
            <w:lang w:val="en-US"/>
          </w:rPr>
          <w:t>‘post comment’ part</w:t>
        </w:r>
      </w:ins>
      <w:ins w:id="125" w:author="Liang Zhao" w:date="2016-03-06T16:42:00Z">
        <w:r>
          <w:rPr>
            <w:lang w:val="en-US"/>
          </w:rPr>
          <w:t>.</w:t>
        </w:r>
      </w:ins>
    </w:p>
    <w:p w:rsidR="00D159E1" w:rsidRDefault="00D159E1">
      <w:pPr>
        <w:rPr>
          <w:ins w:id="126" w:author="Liang Zhao" w:date="2016-03-06T16:42:00Z"/>
          <w:lang w:val="en-US"/>
        </w:rPr>
      </w:pPr>
      <w:ins w:id="127" w:author="Liang Zhao" w:date="2016-03-06T16:43:00Z">
        <w:r>
          <w:rPr>
            <w:lang w:val="en-US"/>
          </w:rPr>
          <w:fldChar w:fldCharType="begin"/>
        </w:r>
        <w:r>
          <w:rPr>
            <w:lang w:val="en-US"/>
          </w:rPr>
          <w:instrText xml:space="preserve"> HYPERLINK "http://students.bcitdev.com/A00950721/G12/php/comment.php" </w:instrText>
        </w:r>
        <w:r>
          <w:rPr>
            <w:lang w:val="en-US"/>
          </w:rPr>
          <w:fldChar w:fldCharType="separate"/>
        </w:r>
        <w:r w:rsidRPr="00D159E1">
          <w:rPr>
            <w:rStyle w:val="Hyperlink"/>
            <w:lang w:val="en-US"/>
          </w:rPr>
          <w:t>http://students.bcitdev.com/A00950721/G12/php/comment.php</w:t>
        </w:r>
        <w:r>
          <w:rPr>
            <w:lang w:val="en-US"/>
          </w:rPr>
          <w:fldChar w:fldCharType="end"/>
        </w:r>
      </w:ins>
    </w:p>
    <w:p w:rsidR="001045EF" w:rsidRPr="00981A4B" w:rsidRDefault="001045EF" w:rsidP="001045EF">
      <w:pPr>
        <w:rPr>
          <w:ins w:id="128" w:author="Liang Zhao" w:date="2016-03-06T20:53:00Z"/>
          <w:b/>
          <w:lang w:val="en-CA"/>
        </w:rPr>
      </w:pPr>
      <w:ins w:id="129" w:author="Liang Zhao" w:date="2016-03-06T20:53:00Z">
        <w:r w:rsidRPr="00981A4B">
          <w:rPr>
            <w:b/>
            <w:lang w:val="en-CA"/>
          </w:rPr>
          <w:t>TEST DOCUMENTATION for FORM on page:</w:t>
        </w:r>
        <w:r w:rsidRPr="00A17D7E">
          <w:rPr>
            <w:b/>
            <w:lang w:val="en-CA"/>
          </w:rPr>
          <w:t xml:space="preserve"> </w:t>
        </w:r>
        <w:r w:rsidRPr="00981A4B">
          <w:rPr>
            <w:b/>
            <w:u w:val="single"/>
            <w:lang w:val="en-CA"/>
          </w:rPr>
          <w:t>Contact us (contact.html)</w:t>
        </w:r>
      </w:ins>
    </w:p>
    <w:p w:rsidR="001045EF" w:rsidRPr="00981A4B" w:rsidRDefault="001045EF" w:rsidP="001045EF">
      <w:pPr>
        <w:rPr>
          <w:ins w:id="130" w:author="Liang Zhao" w:date="2016-03-06T20:53:00Z"/>
          <w:highlight w:val="lightGray"/>
          <w:u w:val="single"/>
          <w:lang w:val="en-CA"/>
        </w:rPr>
      </w:pPr>
      <w:ins w:id="131" w:author="Liang Zhao" w:date="2016-03-06T20:53:00Z">
        <w:r w:rsidRPr="00981A4B">
          <w:rPr>
            <w:highlight w:val="lightGray"/>
            <w:u w:val="single"/>
            <w:lang w:val="en-CA"/>
          </w:rPr>
          <w:t>FIELD LEVEL TESTING</w:t>
        </w:r>
      </w:ins>
    </w:p>
    <w:p w:rsidR="001045EF" w:rsidRDefault="001045EF" w:rsidP="001045EF">
      <w:pPr>
        <w:rPr>
          <w:ins w:id="132" w:author="Liang Zhao" w:date="2016-03-06T20:53:00Z"/>
          <w:lang w:val="en-CA"/>
        </w:rPr>
      </w:pPr>
      <w:ins w:id="133" w:author="Liang Zhao" w:date="2016-03-06T20:53:00Z">
        <w:r w:rsidRPr="00981A4B">
          <w:rPr>
            <w:highlight w:val="lightGray"/>
            <w:lang w:val="en-CA"/>
          </w:rPr>
          <w:t>Field ID</w:t>
        </w:r>
        <w:r w:rsidRPr="00981A4B">
          <w:rPr>
            <w:highlight w:val="lightGray"/>
            <w:lang w:val="en-CA"/>
          </w:rPr>
          <w:tab/>
        </w:r>
        <w:r w:rsidRPr="00981A4B">
          <w:rPr>
            <w:highlight w:val="lightGray"/>
            <w:lang w:val="en-CA"/>
          </w:rPr>
          <w:tab/>
        </w:r>
        <w:r w:rsidRPr="00981A4B">
          <w:rPr>
            <w:highlight w:val="lightGray"/>
            <w:lang w:val="en-CA"/>
          </w:rPr>
          <w:tab/>
          <w:t>Problem</w:t>
        </w:r>
        <w:r w:rsidRPr="00981A4B">
          <w:rPr>
            <w:highlight w:val="lightGray"/>
            <w:lang w:val="en-CA"/>
          </w:rPr>
          <w:tab/>
        </w:r>
        <w:r w:rsidRPr="00981A4B">
          <w:rPr>
            <w:highlight w:val="lightGray"/>
            <w:lang w:val="en-CA"/>
          </w:rPr>
          <w:tab/>
        </w:r>
        <w:r>
          <w:rPr>
            <w:highlight w:val="lightGray"/>
            <w:lang w:val="en-CA"/>
          </w:rPr>
          <w:tab/>
        </w:r>
        <w:r>
          <w:rPr>
            <w:highlight w:val="lightGray"/>
            <w:lang w:val="en-CA"/>
          </w:rPr>
          <w:tab/>
        </w:r>
        <w:r>
          <w:rPr>
            <w:highlight w:val="lightGray"/>
            <w:lang w:val="en-CA"/>
          </w:rPr>
          <w:tab/>
        </w:r>
        <w:r w:rsidRPr="00981A4B">
          <w:rPr>
            <w:highlight w:val="lightGray"/>
            <w:lang w:val="en-CA"/>
          </w:rPr>
          <w:t>Improvements made</w:t>
        </w:r>
      </w:ins>
    </w:p>
    <w:p w:rsidR="001045EF" w:rsidRDefault="001045EF" w:rsidP="001045EF">
      <w:pPr>
        <w:rPr>
          <w:ins w:id="134" w:author="Liang Zhao" w:date="2016-03-06T20:53:00Z"/>
          <w:lang w:val="en-CA"/>
        </w:rPr>
      </w:pPr>
      <w:ins w:id="135" w:author="Liang Zhao" w:date="2016-03-06T20:53:00Z">
        <w:r>
          <w:rPr>
            <w:lang w:val="en-CA"/>
          </w:rPr>
          <w:t>name</w:t>
        </w:r>
        <w:r>
          <w:rPr>
            <w:lang w:val="en-CA"/>
          </w:rPr>
          <w:tab/>
          <w:t xml:space="preserve"> </w:t>
        </w:r>
        <w:r>
          <w:rPr>
            <w:lang w:val="en-CA"/>
          </w:rPr>
          <w:tab/>
        </w:r>
        <w:r>
          <w:rPr>
            <w:lang w:val="en-CA"/>
          </w:rPr>
          <w:tab/>
          <w:t>people don’t want to use real name</w:t>
        </w:r>
        <w:r>
          <w:rPr>
            <w:lang w:val="en-CA"/>
          </w:rPr>
          <w:tab/>
        </w:r>
        <w:r>
          <w:rPr>
            <w:lang w:val="en-CA"/>
          </w:rPr>
          <w:tab/>
          <w:t xml:space="preserve">add the anonymous checkbox </w:t>
        </w:r>
      </w:ins>
    </w:p>
    <w:p w:rsidR="001045EF" w:rsidRDefault="001045EF" w:rsidP="001045EF">
      <w:pPr>
        <w:rPr>
          <w:ins w:id="136" w:author="Liang Zhao" w:date="2016-03-06T20:53:00Z"/>
          <w:lang w:val="en-CA"/>
        </w:rPr>
      </w:pPr>
    </w:p>
    <w:p w:rsidR="00CA1E2B" w:rsidRDefault="00CA1E2B" w:rsidP="001045EF">
      <w:pPr>
        <w:rPr>
          <w:ins w:id="137" w:author="Liang Zhao" w:date="2016-03-06T22:00:00Z"/>
          <w:highlight w:val="lightGray"/>
          <w:u w:val="single"/>
          <w:lang w:val="en-CA"/>
        </w:rPr>
      </w:pPr>
    </w:p>
    <w:p w:rsidR="00CA1E2B" w:rsidRDefault="00CA1E2B" w:rsidP="001045EF">
      <w:pPr>
        <w:rPr>
          <w:ins w:id="138" w:author="Liang Zhao" w:date="2016-03-06T22:00:00Z"/>
          <w:highlight w:val="lightGray"/>
          <w:u w:val="single"/>
          <w:lang w:val="en-CA"/>
        </w:rPr>
      </w:pPr>
    </w:p>
    <w:p w:rsidR="001045EF" w:rsidRPr="00981A4B" w:rsidRDefault="001045EF" w:rsidP="001045EF">
      <w:pPr>
        <w:rPr>
          <w:ins w:id="139" w:author="Liang Zhao" w:date="2016-03-06T20:53:00Z"/>
          <w:highlight w:val="lightGray"/>
          <w:u w:val="single"/>
          <w:lang w:val="en-CA"/>
        </w:rPr>
      </w:pPr>
      <w:ins w:id="140" w:author="Liang Zhao" w:date="2016-03-06T20:53:00Z">
        <w:r w:rsidRPr="00981A4B">
          <w:rPr>
            <w:highlight w:val="lightGray"/>
            <w:u w:val="single"/>
            <w:lang w:val="en-CA"/>
          </w:rPr>
          <w:lastRenderedPageBreak/>
          <w:t>FORM LEVEL TESTING</w:t>
        </w:r>
      </w:ins>
    </w:p>
    <w:p w:rsidR="001045EF" w:rsidRPr="00981A4B" w:rsidRDefault="001045EF" w:rsidP="001045EF">
      <w:pPr>
        <w:rPr>
          <w:ins w:id="141" w:author="Liang Zhao" w:date="2016-03-06T20:53:00Z"/>
          <w:highlight w:val="lightGray"/>
          <w:lang w:val="en-CA"/>
        </w:rPr>
      </w:pPr>
      <w:ins w:id="142" w:author="Liang Zhao" w:date="2016-03-06T20:53:00Z">
        <w:r w:rsidRPr="00981A4B">
          <w:rPr>
            <w:highlight w:val="lightGray"/>
            <w:lang w:val="en-CA"/>
          </w:rPr>
          <w:t>Form Flow</w:t>
        </w:r>
        <w:r w:rsidRPr="00981A4B">
          <w:rPr>
            <w:highlight w:val="lightGray"/>
            <w:lang w:val="en-CA"/>
          </w:rPr>
          <w:tab/>
        </w:r>
        <w:r w:rsidRPr="00981A4B">
          <w:rPr>
            <w:highlight w:val="lightGray"/>
            <w:lang w:val="en-CA"/>
          </w:rPr>
          <w:tab/>
          <w:t>Problem</w:t>
        </w:r>
        <w:r w:rsidRPr="00981A4B">
          <w:rPr>
            <w:highlight w:val="lightGray"/>
            <w:lang w:val="en-CA"/>
          </w:rPr>
          <w:tab/>
        </w:r>
        <w:r w:rsidRPr="00981A4B">
          <w:rPr>
            <w:highlight w:val="lightGray"/>
            <w:lang w:val="en-CA"/>
          </w:rPr>
          <w:tab/>
          <w:t>Improvements made</w:t>
        </w:r>
      </w:ins>
    </w:p>
    <w:p w:rsidR="00EA1CA2" w:rsidRPr="001045EF" w:rsidRDefault="001045EF">
      <w:pPr>
        <w:rPr>
          <w:ins w:id="143" w:author="Liang Zhao" w:date="2016-03-06T20:15:00Z"/>
          <w:b/>
          <w:color w:val="ED7D31" w:themeColor="accent2"/>
          <w:u w:val="single"/>
          <w:lang w:val="en-CA"/>
          <w:rPrChange w:id="144" w:author="Liang Zhao" w:date="2016-03-06T20:54:00Z">
            <w:rPr>
              <w:ins w:id="145" w:author="Liang Zhao" w:date="2016-03-06T20:15:00Z"/>
              <w:b/>
              <w:lang w:val="en-CA"/>
            </w:rPr>
          </w:rPrChange>
        </w:rPr>
      </w:pPr>
      <w:ins w:id="146" w:author="Liang Zhao" w:date="2016-03-06T20:53:00Z">
        <w:r w:rsidRPr="00981A4B">
          <w:rPr>
            <w:b/>
            <w:color w:val="ED7D31" w:themeColor="accent2"/>
            <w:u w:val="single"/>
            <w:lang w:val="en-CA"/>
          </w:rPr>
          <w:t xml:space="preserve">We didn’t get feedback about </w:t>
        </w:r>
        <w:r>
          <w:rPr>
            <w:b/>
            <w:color w:val="ED7D31" w:themeColor="accent2"/>
            <w:u w:val="single"/>
            <w:lang w:val="en-CA"/>
          </w:rPr>
          <w:t xml:space="preserve">the </w:t>
        </w:r>
        <w:r w:rsidRPr="00981A4B">
          <w:rPr>
            <w:b/>
            <w:color w:val="ED7D31" w:themeColor="accent2"/>
            <w:u w:val="single"/>
            <w:lang w:val="en-CA"/>
          </w:rPr>
          <w:t>form flow</w:t>
        </w:r>
        <w:del w:id="147" w:author="HAI HUA TAN" w:date="2016-03-06T22:39:00Z">
          <w:r w:rsidRPr="00981A4B" w:rsidDel="00B10F87">
            <w:rPr>
              <w:b/>
              <w:color w:val="ED7D31" w:themeColor="accent2"/>
              <w:u w:val="single"/>
              <w:lang w:val="en-CA"/>
            </w:rPr>
            <w:delText xml:space="preserve"> </w:delText>
          </w:r>
        </w:del>
        <w:r w:rsidRPr="00981A4B">
          <w:rPr>
            <w:b/>
            <w:color w:val="ED7D31" w:themeColor="accent2"/>
            <w:u w:val="single"/>
            <w:lang w:val="en-CA"/>
          </w:rPr>
          <w:t>, so this part should be ok.</w:t>
        </w:r>
      </w:ins>
    </w:p>
    <w:p w:rsidR="00EA1CA2" w:rsidRPr="00EA1CA2" w:rsidRDefault="001F741C">
      <w:pPr>
        <w:spacing w:line="240" w:lineRule="auto"/>
        <w:rPr>
          <w:ins w:id="148" w:author="Liang Zhao" w:date="2016-03-05T23:05:00Z"/>
          <w:b/>
          <w:u w:val="single"/>
          <w:lang w:val="en-CA"/>
          <w:rPrChange w:id="149" w:author="Liang Zhao" w:date="2016-03-06T20:15:00Z">
            <w:rPr>
              <w:ins w:id="150" w:author="Liang Zhao" w:date="2016-03-05T23:05:00Z"/>
              <w:lang w:val="en-CA" w:eastAsia="zh-CN"/>
            </w:rPr>
          </w:rPrChange>
        </w:rPr>
        <w:pPrChange w:id="151" w:author="Liang Zhao" w:date="2016-03-06T20:2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52" w:author="Liang Zhao" w:date="2016-03-05T21:20:00Z">
        <w:r w:rsidRPr="001F741C">
          <w:rPr>
            <w:b/>
            <w:lang w:val="en-CA"/>
            <w:rPrChange w:id="153" w:author="Liang Zhao" w:date="2016-03-05T21:26:00Z">
              <w:rPr>
                <w:lang w:val="en-CA"/>
              </w:rPr>
            </w:rPrChange>
          </w:rPr>
          <w:t>Form on page:</w:t>
        </w:r>
      </w:ins>
      <w:ins w:id="154" w:author="Liang Zhao" w:date="2016-03-05T23:00:00Z">
        <w:r w:rsidR="00771C97">
          <w:rPr>
            <w:b/>
            <w:lang w:val="en-CA"/>
          </w:rPr>
          <w:t xml:space="preserve"> </w:t>
        </w:r>
        <w:r w:rsidR="00771C97" w:rsidRPr="00A17D7E">
          <w:rPr>
            <w:b/>
            <w:u w:val="single"/>
            <w:lang w:val="en-CA"/>
            <w:rPrChange w:id="155" w:author="Liang Zhao" w:date="2016-03-05T23:14:00Z">
              <w:rPr>
                <w:b/>
                <w:lang w:val="en-CA"/>
              </w:rPr>
            </w:rPrChange>
          </w:rPr>
          <w:t>Contact us (contact.html)</w:t>
        </w:r>
      </w:ins>
    </w:p>
    <w:tbl>
      <w:tblPr>
        <w:tblStyle w:val="TableGrid"/>
        <w:tblpPr w:leftFromText="180" w:rightFromText="180" w:vertAnchor="text" w:horzAnchor="margin" w:tblpY="364"/>
        <w:tblW w:w="0" w:type="auto"/>
        <w:tblLook w:val="04A0" w:firstRow="1" w:lastRow="0" w:firstColumn="1" w:lastColumn="0" w:noHBand="0" w:noVBand="1"/>
      </w:tblPr>
      <w:tblGrid>
        <w:gridCol w:w="3209"/>
        <w:gridCol w:w="3210"/>
        <w:gridCol w:w="3210"/>
        <w:tblGridChange w:id="156">
          <w:tblGrid>
            <w:gridCol w:w="3209"/>
            <w:gridCol w:w="3210"/>
            <w:gridCol w:w="3210"/>
          </w:tblGrid>
        </w:tblGridChange>
      </w:tblGrid>
      <w:tr w:rsidR="00EA1CA2" w:rsidRPr="002449EB" w:rsidTr="00EA1CA2">
        <w:trPr>
          <w:ins w:id="157" w:author="Liang Zhao" w:date="2016-03-06T20:14:00Z"/>
        </w:trPr>
        <w:tc>
          <w:tcPr>
            <w:tcW w:w="3209" w:type="dxa"/>
          </w:tcPr>
          <w:p w:rsidR="00EA1CA2" w:rsidRPr="002449EB" w:rsidRDefault="00EA1CA2">
            <w:pPr>
              <w:spacing w:line="240" w:lineRule="auto"/>
              <w:jc w:val="center"/>
              <w:rPr>
                <w:ins w:id="158" w:author="Liang Zhao" w:date="2016-03-06T20:14:00Z"/>
                <w:b/>
                <w:lang w:val="en-CA"/>
                <w:rPrChange w:id="159" w:author="Liang Zhao" w:date="2016-03-06T20:24:00Z">
                  <w:rPr>
                    <w:ins w:id="160" w:author="Liang Zhao" w:date="2016-03-06T20:14:00Z"/>
                    <w:highlight w:val="lightGray"/>
                    <w:lang w:val="en-CA"/>
                  </w:rPr>
                </w:rPrChange>
              </w:rPr>
              <w:pPrChange w:id="161" w:author="Liang Zhao" w:date="2016-03-06T20:25:00Z">
                <w:pPr>
                  <w:framePr w:hSpace="180" w:wrap="around" w:vAnchor="text" w:hAnchor="margin" w:y="364"/>
                </w:pPr>
              </w:pPrChange>
            </w:pPr>
            <w:ins w:id="162" w:author="Liang Zhao" w:date="2016-03-06T20:14:00Z">
              <w:r w:rsidRPr="002449EB">
                <w:rPr>
                  <w:b/>
                  <w:lang w:val="en-CA"/>
                  <w:rPrChange w:id="163" w:author="Liang Zhao" w:date="2016-03-06T20:24:00Z">
                    <w:rPr>
                      <w:i/>
                      <w:highlight w:val="lightGray"/>
                      <w:lang w:val="en-CA"/>
                    </w:rPr>
                  </w:rPrChange>
                </w:rPr>
                <w:t>Field ID</w:t>
              </w:r>
            </w:ins>
          </w:p>
        </w:tc>
        <w:tc>
          <w:tcPr>
            <w:tcW w:w="3210" w:type="dxa"/>
          </w:tcPr>
          <w:p w:rsidR="00EA1CA2" w:rsidRPr="002449EB" w:rsidRDefault="00EA1CA2">
            <w:pPr>
              <w:spacing w:line="240" w:lineRule="auto"/>
              <w:jc w:val="center"/>
              <w:rPr>
                <w:ins w:id="164" w:author="Liang Zhao" w:date="2016-03-06T20:14:00Z"/>
                <w:b/>
                <w:lang w:val="en-CA"/>
                <w:rPrChange w:id="165" w:author="Liang Zhao" w:date="2016-03-06T20:24:00Z">
                  <w:rPr>
                    <w:ins w:id="166" w:author="Liang Zhao" w:date="2016-03-06T20:14:00Z"/>
                    <w:highlight w:val="lightGray"/>
                    <w:lang w:val="en-CA"/>
                  </w:rPr>
                </w:rPrChange>
              </w:rPr>
              <w:pPrChange w:id="167" w:author="Liang Zhao" w:date="2016-03-06T20:25:00Z">
                <w:pPr>
                  <w:framePr w:hSpace="180" w:wrap="around" w:vAnchor="text" w:hAnchor="margin" w:y="364"/>
                </w:pPr>
              </w:pPrChange>
            </w:pPr>
            <w:ins w:id="168" w:author="Liang Zhao" w:date="2016-03-06T20:14:00Z">
              <w:r w:rsidRPr="002449EB">
                <w:rPr>
                  <w:b/>
                  <w:lang w:val="en-CA"/>
                  <w:rPrChange w:id="169" w:author="Liang Zhao" w:date="2016-03-06T20:24:00Z">
                    <w:rPr>
                      <w:i/>
                      <w:highlight w:val="lightGray"/>
                      <w:lang w:val="en-CA"/>
                    </w:rPr>
                  </w:rPrChange>
                </w:rPr>
                <w:t xml:space="preserve">Data Format or </w:t>
              </w:r>
              <w:proofErr w:type="spellStart"/>
              <w:r w:rsidRPr="002449EB">
                <w:rPr>
                  <w:b/>
                  <w:lang w:val="en-CA"/>
                  <w:rPrChange w:id="170" w:author="Liang Zhao" w:date="2016-03-06T20:24:00Z">
                    <w:rPr>
                      <w:i/>
                      <w:highlight w:val="lightGray"/>
                      <w:lang w:val="en-CA"/>
                    </w:rPr>
                  </w:rPrChange>
                </w:rPr>
                <w:t>RegExp</w:t>
              </w:r>
              <w:proofErr w:type="spellEnd"/>
            </w:ins>
          </w:p>
        </w:tc>
        <w:tc>
          <w:tcPr>
            <w:tcW w:w="3210" w:type="dxa"/>
          </w:tcPr>
          <w:p w:rsidR="00EA1CA2" w:rsidRPr="002449EB" w:rsidRDefault="00EA1CA2">
            <w:pPr>
              <w:spacing w:line="240" w:lineRule="auto"/>
              <w:jc w:val="center"/>
              <w:rPr>
                <w:ins w:id="171" w:author="Liang Zhao" w:date="2016-03-06T20:14:00Z"/>
                <w:b/>
                <w:lang w:val="en-CA"/>
                <w:rPrChange w:id="172" w:author="Liang Zhao" w:date="2016-03-06T20:24:00Z">
                  <w:rPr>
                    <w:ins w:id="173" w:author="Liang Zhao" w:date="2016-03-06T20:14:00Z"/>
                    <w:highlight w:val="lightGray"/>
                    <w:lang w:val="en-CA"/>
                  </w:rPr>
                </w:rPrChange>
              </w:rPr>
              <w:pPrChange w:id="174" w:author="Liang Zhao" w:date="2016-03-06T20:25:00Z">
                <w:pPr>
                  <w:framePr w:hSpace="180" w:wrap="around" w:vAnchor="text" w:hAnchor="margin" w:y="364"/>
                </w:pPr>
              </w:pPrChange>
            </w:pPr>
            <w:ins w:id="175" w:author="Liang Zhao" w:date="2016-03-06T20:14:00Z">
              <w:r w:rsidRPr="002449EB">
                <w:rPr>
                  <w:b/>
                  <w:lang w:val="en-CA"/>
                  <w:rPrChange w:id="176" w:author="Liang Zhao" w:date="2016-03-06T20:24:00Z">
                    <w:rPr>
                      <w:i/>
                      <w:highlight w:val="lightGray"/>
                      <w:lang w:val="en-CA"/>
                    </w:rPr>
                  </w:rPrChange>
                </w:rPr>
                <w:t>Explanation</w:t>
              </w:r>
            </w:ins>
          </w:p>
        </w:tc>
      </w:tr>
      <w:tr w:rsidR="00EA1CA2" w:rsidTr="00EA1CA2">
        <w:trPr>
          <w:ins w:id="177" w:author="Liang Zhao" w:date="2016-03-06T20:14:00Z"/>
        </w:trPr>
        <w:tc>
          <w:tcPr>
            <w:tcW w:w="3209" w:type="dxa"/>
          </w:tcPr>
          <w:p w:rsidR="00EE643F" w:rsidRDefault="00EE643F">
            <w:pPr>
              <w:spacing w:line="240" w:lineRule="auto"/>
              <w:jc w:val="center"/>
              <w:rPr>
                <w:ins w:id="178" w:author="Liang Zhao" w:date="2016-03-06T20:54:00Z"/>
                <w:sz w:val="18"/>
                <w:lang w:val="en-CA"/>
              </w:rPr>
              <w:pPrChange w:id="179" w:author="Liang Zhao" w:date="2016-03-06T20:25:00Z">
                <w:pPr>
                  <w:framePr w:hSpace="180" w:wrap="around" w:vAnchor="text" w:hAnchor="margin" w:y="364"/>
                </w:pPr>
              </w:pPrChange>
            </w:pPr>
          </w:p>
          <w:p w:rsidR="00EA1CA2" w:rsidRPr="002449EB" w:rsidRDefault="00EA1CA2">
            <w:pPr>
              <w:spacing w:line="240" w:lineRule="auto"/>
              <w:jc w:val="center"/>
              <w:rPr>
                <w:ins w:id="180" w:author="Liang Zhao" w:date="2016-03-06T20:14:00Z"/>
                <w:sz w:val="18"/>
                <w:highlight w:val="lightGray"/>
                <w:lang w:val="en-CA"/>
                <w:rPrChange w:id="181" w:author="Liang Zhao" w:date="2016-03-06T20:25:00Z">
                  <w:rPr>
                    <w:ins w:id="182" w:author="Liang Zhao" w:date="2016-03-06T20:14:00Z"/>
                    <w:highlight w:val="lightGray"/>
                    <w:lang w:val="en-CA"/>
                  </w:rPr>
                </w:rPrChange>
              </w:rPr>
              <w:pPrChange w:id="183" w:author="Liang Zhao" w:date="2016-03-06T20:25:00Z">
                <w:pPr>
                  <w:framePr w:hSpace="180" w:wrap="around" w:vAnchor="text" w:hAnchor="margin" w:y="364"/>
                </w:pPr>
              </w:pPrChange>
            </w:pPr>
            <w:ins w:id="184" w:author="Liang Zhao" w:date="2016-03-06T20:14:00Z">
              <w:r w:rsidRPr="002449EB">
                <w:rPr>
                  <w:sz w:val="18"/>
                  <w:lang w:val="en-CA"/>
                  <w:rPrChange w:id="185" w:author="Liang Zhao" w:date="2016-03-06T20:25:00Z">
                    <w:rPr>
                      <w:lang w:val="en-CA"/>
                    </w:rPr>
                  </w:rPrChange>
                </w:rPr>
                <w:t>name</w:t>
              </w:r>
            </w:ins>
          </w:p>
        </w:tc>
        <w:tc>
          <w:tcPr>
            <w:tcW w:w="3210" w:type="dxa"/>
          </w:tcPr>
          <w:p w:rsidR="00EE643F" w:rsidRDefault="00EE643F">
            <w:pPr>
              <w:spacing w:line="240" w:lineRule="auto"/>
              <w:jc w:val="center"/>
              <w:rPr>
                <w:ins w:id="186" w:author="Liang Zhao" w:date="2016-03-06T20:54:00Z"/>
                <w:sz w:val="18"/>
                <w:lang w:val="en-CA"/>
              </w:rPr>
              <w:pPrChange w:id="187" w:author="Liang Zhao" w:date="2016-03-06T20:25:00Z">
                <w:pPr>
                  <w:framePr w:hSpace="180" w:wrap="around" w:vAnchor="text" w:hAnchor="margin" w:y="364"/>
                </w:pPr>
              </w:pPrChange>
            </w:pPr>
          </w:p>
          <w:p w:rsidR="00EA1CA2" w:rsidRPr="002449EB" w:rsidRDefault="00EA1CA2">
            <w:pPr>
              <w:spacing w:line="240" w:lineRule="auto"/>
              <w:jc w:val="center"/>
              <w:rPr>
                <w:ins w:id="188" w:author="Liang Zhao" w:date="2016-03-06T20:14:00Z"/>
                <w:sz w:val="18"/>
                <w:highlight w:val="lightGray"/>
                <w:lang w:val="en-CA"/>
                <w:rPrChange w:id="189" w:author="Liang Zhao" w:date="2016-03-06T20:25:00Z">
                  <w:rPr>
                    <w:ins w:id="190" w:author="Liang Zhao" w:date="2016-03-06T20:14:00Z"/>
                    <w:highlight w:val="lightGray"/>
                    <w:lang w:val="en-CA"/>
                  </w:rPr>
                </w:rPrChange>
              </w:rPr>
              <w:pPrChange w:id="191" w:author="Liang Zhao" w:date="2016-03-06T20:25:00Z">
                <w:pPr>
                  <w:framePr w:hSpace="180" w:wrap="around" w:vAnchor="text" w:hAnchor="margin" w:y="364"/>
                </w:pPr>
              </w:pPrChange>
            </w:pPr>
            <w:ins w:id="192" w:author="Liang Zhao" w:date="2016-03-06T20:14:00Z">
              <w:r w:rsidRPr="002449EB">
                <w:rPr>
                  <w:sz w:val="18"/>
                  <w:lang w:val="en-CA"/>
                  <w:rPrChange w:id="193" w:author="Liang Zhao" w:date="2016-03-06T20:25:00Z">
                    <w:rPr>
                      <w:lang w:val="en-CA"/>
                    </w:rPr>
                  </w:rPrChange>
                </w:rPr>
                <w:t>text</w:t>
              </w:r>
            </w:ins>
          </w:p>
        </w:tc>
        <w:tc>
          <w:tcPr>
            <w:tcW w:w="3210" w:type="dxa"/>
          </w:tcPr>
          <w:p w:rsidR="002449EB" w:rsidRPr="002449EB" w:rsidRDefault="00EA1CA2">
            <w:pPr>
              <w:spacing w:line="240" w:lineRule="auto"/>
              <w:rPr>
                <w:ins w:id="194" w:author="Liang Zhao" w:date="2016-03-06T20:14:00Z"/>
                <w:sz w:val="18"/>
                <w:szCs w:val="20"/>
                <w:lang w:val="en-CA"/>
                <w:rPrChange w:id="195" w:author="Liang Zhao" w:date="2016-03-06T20:28:00Z">
                  <w:rPr>
                    <w:ins w:id="196" w:author="Liang Zhao" w:date="2016-03-06T20:14:00Z"/>
                    <w:highlight w:val="lightGray"/>
                    <w:lang w:val="en-CA"/>
                  </w:rPr>
                </w:rPrChange>
              </w:rPr>
              <w:pPrChange w:id="197" w:author="Liang Zhao" w:date="2016-03-06T20:54:00Z">
                <w:pPr>
                  <w:framePr w:hSpace="180" w:wrap="around" w:vAnchor="text" w:hAnchor="margin" w:y="364"/>
                </w:pPr>
              </w:pPrChange>
            </w:pPr>
            <w:ins w:id="198" w:author="Liang Zhao" w:date="2016-03-06T20:14:00Z">
              <w:r w:rsidRPr="002449EB">
                <w:rPr>
                  <w:sz w:val="18"/>
                  <w:szCs w:val="20"/>
                  <w:lang w:val="en-CA"/>
                  <w:rPrChange w:id="199" w:author="Liang Zhao" w:date="2016-03-06T20:28:00Z">
                    <w:rPr>
                      <w:lang w:val="en-CA"/>
                    </w:rPr>
                  </w:rPrChange>
                </w:rPr>
                <w:t>check the text empty or not</w:t>
              </w:r>
            </w:ins>
            <w:ins w:id="200" w:author="Liang Zhao" w:date="2016-03-06T20:26:00Z">
              <w:r w:rsidR="002449EB" w:rsidRPr="002449EB">
                <w:rPr>
                  <w:sz w:val="18"/>
                  <w:szCs w:val="20"/>
                  <w:lang w:val="en-CA"/>
                  <w:rPrChange w:id="201" w:author="Liang Zhao" w:date="2016-03-06T20:28:00Z">
                    <w:rPr>
                      <w:sz w:val="18"/>
                      <w:lang w:val="en-CA"/>
                    </w:rPr>
                  </w:rPrChange>
                </w:rPr>
                <w:t xml:space="preserve"> , </w:t>
              </w:r>
            </w:ins>
            <w:ins w:id="202" w:author="Liang Zhao" w:date="2016-03-06T20:25:00Z">
              <w:r w:rsidR="002449EB" w:rsidRPr="002449EB">
                <w:rPr>
                  <w:sz w:val="18"/>
                  <w:szCs w:val="20"/>
                  <w:lang w:val="en-CA"/>
                  <w:rPrChange w:id="203" w:author="Liang Zhao" w:date="2016-03-06T20:28:00Z">
                    <w:rPr>
                      <w:lang w:val="en-CA"/>
                    </w:rPr>
                  </w:rPrChange>
                </w:rPr>
                <w:t>if</w:t>
              </w:r>
            </w:ins>
            <w:ins w:id="204" w:author="Liang Zhao" w:date="2016-03-06T20:26:00Z">
              <w:r w:rsidR="002449EB" w:rsidRPr="002449EB">
                <w:rPr>
                  <w:sz w:val="18"/>
                  <w:szCs w:val="20"/>
                  <w:lang w:val="en-CA"/>
                  <w:rPrChange w:id="205" w:author="Liang Zhao" w:date="2016-03-06T20:28:00Z">
                    <w:rPr>
                      <w:sz w:val="18"/>
                      <w:lang w:val="en-CA"/>
                    </w:rPr>
                  </w:rPrChange>
                </w:rPr>
                <w:t xml:space="preserve"> didn’</w:t>
              </w:r>
              <w:r w:rsidR="002449EB">
                <w:rPr>
                  <w:sz w:val="18"/>
                  <w:szCs w:val="20"/>
                  <w:lang w:val="en-CA"/>
                </w:rPr>
                <w:t>t input any</w:t>
              </w:r>
              <w:r w:rsidR="002449EB" w:rsidRPr="002449EB">
                <w:rPr>
                  <w:sz w:val="18"/>
                  <w:szCs w:val="20"/>
                  <w:lang w:val="en-CA"/>
                  <w:rPrChange w:id="206" w:author="Liang Zhao" w:date="2016-03-06T20:28:00Z">
                    <w:rPr>
                      <w:sz w:val="18"/>
                      <w:lang w:val="en-CA"/>
                    </w:rPr>
                  </w:rPrChange>
                </w:rPr>
                <w:t xml:space="preserve">thing , a message will show </w:t>
              </w:r>
            </w:ins>
            <w:ins w:id="207" w:author="Liang Zhao" w:date="2016-03-06T20:27:00Z">
              <w:r w:rsidR="002449EB" w:rsidRPr="002449EB">
                <w:rPr>
                  <w:sz w:val="18"/>
                  <w:szCs w:val="20"/>
                  <w:rPrChange w:id="208" w:author="Liang Zhao" w:date="2016-03-06T20:28:00Z">
                    <w:rPr>
                      <w:color w:val="008000"/>
                    </w:rPr>
                  </w:rPrChange>
                </w:rPr>
                <w:t xml:space="preserve"> </w:t>
              </w:r>
            </w:ins>
            <w:ins w:id="209" w:author="Liang Zhao" w:date="2016-03-06T20:28:00Z">
              <w:r w:rsidR="002449EB">
                <w:rPr>
                  <w:sz w:val="18"/>
                  <w:szCs w:val="20"/>
                </w:rPr>
                <w:t>‘*</w:t>
              </w:r>
            </w:ins>
            <w:ins w:id="210" w:author="Liang Zhao" w:date="2016-03-06T20:27:00Z">
              <w:r w:rsidR="002449EB" w:rsidRPr="002449EB">
                <w:rPr>
                  <w:sz w:val="18"/>
                  <w:szCs w:val="20"/>
                  <w:rPrChange w:id="211" w:author="Liang Zhao" w:date="2016-03-06T20:28:00Z">
                    <w:rPr>
                      <w:color w:val="008000"/>
                    </w:rPr>
                  </w:rPrChange>
                </w:rPr>
                <w:t>Don't want to leave your name? please check the "Anonymous" box.</w:t>
              </w:r>
            </w:ins>
            <w:ins w:id="212" w:author="Liang Zhao" w:date="2016-03-06T20:28:00Z">
              <w:r w:rsidR="002449EB">
                <w:rPr>
                  <w:sz w:val="18"/>
                  <w:szCs w:val="20"/>
                </w:rPr>
                <w:t>’</w:t>
              </w:r>
            </w:ins>
          </w:p>
        </w:tc>
      </w:tr>
      <w:tr w:rsidR="00EA1CA2" w:rsidTr="00EA1CA2">
        <w:tblPrEx>
          <w:tblW w:w="0" w:type="auto"/>
          <w:tblPrExChange w:id="213" w:author="Liang Zhao" w:date="2016-03-06T20:23:00Z">
            <w:tblPrEx>
              <w:tblW w:w="0" w:type="auto"/>
            </w:tblPrEx>
          </w:tblPrExChange>
        </w:tblPrEx>
        <w:trPr>
          <w:trHeight w:val="1084"/>
          <w:ins w:id="214" w:author="Liang Zhao" w:date="2016-03-06T20:14:00Z"/>
        </w:trPr>
        <w:tc>
          <w:tcPr>
            <w:tcW w:w="3209" w:type="dxa"/>
            <w:tcPrChange w:id="215" w:author="Liang Zhao" w:date="2016-03-06T20:23:00Z">
              <w:tcPr>
                <w:tcW w:w="3209" w:type="dxa"/>
              </w:tcPr>
            </w:tcPrChange>
          </w:tcPr>
          <w:p w:rsidR="00EE643F" w:rsidRDefault="00EE643F">
            <w:pPr>
              <w:spacing w:line="240" w:lineRule="auto"/>
              <w:jc w:val="center"/>
              <w:rPr>
                <w:ins w:id="216" w:author="Liang Zhao" w:date="2016-03-06T20:54:00Z"/>
                <w:rFonts w:eastAsiaTheme="minorEastAsia" w:cs="Courier New"/>
                <w:color w:val="000000"/>
                <w:sz w:val="18"/>
                <w:lang w:val="en-US" w:eastAsia="zh-CN"/>
              </w:rPr>
              <w:pPrChange w:id="217" w:author="Liang Zhao" w:date="2016-03-06T20:25:00Z">
                <w:pPr>
                  <w:framePr w:hSpace="180" w:wrap="around" w:vAnchor="text" w:hAnchor="margin" w:y="364"/>
                </w:pPr>
              </w:pPrChange>
            </w:pPr>
          </w:p>
          <w:p w:rsidR="00EA1CA2" w:rsidRPr="002449EB" w:rsidRDefault="00EA1CA2">
            <w:pPr>
              <w:spacing w:line="240" w:lineRule="auto"/>
              <w:jc w:val="center"/>
              <w:rPr>
                <w:ins w:id="218" w:author="Liang Zhao" w:date="2016-03-06T20:14:00Z"/>
                <w:sz w:val="18"/>
                <w:highlight w:val="lightGray"/>
                <w:lang w:val="en-CA"/>
                <w:rPrChange w:id="219" w:author="Liang Zhao" w:date="2016-03-06T20:25:00Z">
                  <w:rPr>
                    <w:ins w:id="220" w:author="Liang Zhao" w:date="2016-03-06T20:14:00Z"/>
                    <w:highlight w:val="lightGray"/>
                    <w:lang w:val="en-CA"/>
                  </w:rPr>
                </w:rPrChange>
              </w:rPr>
              <w:pPrChange w:id="221" w:author="Liang Zhao" w:date="2016-03-06T20:25:00Z">
                <w:pPr>
                  <w:framePr w:hSpace="180" w:wrap="around" w:vAnchor="text" w:hAnchor="margin" w:y="364"/>
                </w:pPr>
              </w:pPrChange>
            </w:pPr>
            <w:ins w:id="222" w:author="Liang Zhao" w:date="2016-03-06T20:15:00Z">
              <w:r w:rsidRPr="002449EB">
                <w:rPr>
                  <w:rFonts w:eastAsiaTheme="minorEastAsia" w:cs="Courier New"/>
                  <w:color w:val="000000"/>
                  <w:sz w:val="18"/>
                  <w:lang w:val="en-US" w:eastAsia="zh-CN"/>
                  <w:rPrChange w:id="223" w:author="Liang Zhao" w:date="2016-03-06T20:25:00Z">
                    <w:rPr>
                      <w:rFonts w:eastAsiaTheme="minorEastAsia" w:cs="Courier New"/>
                      <w:color w:val="000000"/>
                      <w:lang w:val="en-US" w:eastAsia="zh-CN"/>
                    </w:rPr>
                  </w:rPrChange>
                </w:rPr>
                <w:t>anonymous</w:t>
              </w:r>
            </w:ins>
          </w:p>
        </w:tc>
        <w:tc>
          <w:tcPr>
            <w:tcW w:w="3210" w:type="dxa"/>
            <w:tcPrChange w:id="224" w:author="Liang Zhao" w:date="2016-03-06T20:23:00Z">
              <w:tcPr>
                <w:tcW w:w="3210" w:type="dxa"/>
              </w:tcPr>
            </w:tcPrChange>
          </w:tcPr>
          <w:p w:rsidR="00EE643F" w:rsidRDefault="00EE643F">
            <w:pPr>
              <w:spacing w:line="240" w:lineRule="auto"/>
              <w:jc w:val="center"/>
              <w:rPr>
                <w:ins w:id="225" w:author="Liang Zhao" w:date="2016-03-06T20:54:00Z"/>
                <w:rFonts w:eastAsiaTheme="minorEastAsia" w:cs="Courier New"/>
                <w:color w:val="000000"/>
                <w:sz w:val="18"/>
                <w:lang w:val="en-US" w:eastAsia="zh-CN"/>
              </w:rPr>
              <w:pPrChange w:id="226" w:author="Liang Zhao" w:date="2016-03-06T20:25:00Z">
                <w:pPr>
                  <w:framePr w:hSpace="180" w:wrap="around" w:vAnchor="text" w:hAnchor="margin" w:y="364"/>
                </w:pPr>
              </w:pPrChange>
            </w:pPr>
          </w:p>
          <w:p w:rsidR="00EA1CA2" w:rsidRPr="002449EB" w:rsidRDefault="00EA1CA2">
            <w:pPr>
              <w:spacing w:line="240" w:lineRule="auto"/>
              <w:jc w:val="center"/>
              <w:rPr>
                <w:ins w:id="227" w:author="Liang Zhao" w:date="2016-03-06T20:14:00Z"/>
                <w:sz w:val="18"/>
                <w:highlight w:val="lightGray"/>
                <w:lang w:val="en-CA"/>
                <w:rPrChange w:id="228" w:author="Liang Zhao" w:date="2016-03-06T20:25:00Z">
                  <w:rPr>
                    <w:ins w:id="229" w:author="Liang Zhao" w:date="2016-03-06T20:14:00Z"/>
                    <w:highlight w:val="lightGray"/>
                    <w:lang w:val="en-CA"/>
                  </w:rPr>
                </w:rPrChange>
              </w:rPr>
              <w:pPrChange w:id="230" w:author="Liang Zhao" w:date="2016-03-06T20:25:00Z">
                <w:pPr>
                  <w:framePr w:hSpace="180" w:wrap="around" w:vAnchor="text" w:hAnchor="margin" w:y="364"/>
                </w:pPr>
              </w:pPrChange>
            </w:pPr>
            <w:ins w:id="231" w:author="Liang Zhao" w:date="2016-03-06T20:15:00Z">
              <w:r w:rsidRPr="002449EB">
                <w:rPr>
                  <w:rFonts w:eastAsiaTheme="minorEastAsia" w:cs="Courier New"/>
                  <w:color w:val="000000"/>
                  <w:sz w:val="18"/>
                  <w:lang w:val="en-US" w:eastAsia="zh-CN"/>
                  <w:rPrChange w:id="232" w:author="Liang Zhao" w:date="2016-03-06T20:25:00Z">
                    <w:rPr>
                      <w:rFonts w:eastAsiaTheme="minorEastAsia" w:cs="Courier New"/>
                      <w:color w:val="000000"/>
                      <w:lang w:val="en-US" w:eastAsia="zh-CN"/>
                    </w:rPr>
                  </w:rPrChange>
                </w:rPr>
                <w:t>checkbox</w:t>
              </w:r>
            </w:ins>
          </w:p>
        </w:tc>
        <w:tc>
          <w:tcPr>
            <w:tcW w:w="3210" w:type="dxa"/>
            <w:tcPrChange w:id="233" w:author="Liang Zhao" w:date="2016-03-06T20:23:00Z">
              <w:tcPr>
                <w:tcW w:w="3210" w:type="dxa"/>
              </w:tcPr>
            </w:tcPrChange>
          </w:tcPr>
          <w:p w:rsidR="00EA1CA2" w:rsidRPr="002449EB" w:rsidRDefault="00EA1CA2">
            <w:pPr>
              <w:spacing w:line="240" w:lineRule="auto"/>
              <w:rPr>
                <w:ins w:id="234" w:author="Liang Zhao" w:date="2016-03-06T20:15:00Z"/>
                <w:sz w:val="18"/>
                <w:lang w:val="en-CA" w:eastAsia="zh-CN"/>
                <w:rPrChange w:id="235" w:author="Liang Zhao" w:date="2016-03-06T20:25:00Z">
                  <w:rPr>
                    <w:ins w:id="236" w:author="Liang Zhao" w:date="2016-03-06T20:15:00Z"/>
                    <w:lang w:val="en-CA" w:eastAsia="zh-CN"/>
                  </w:rPr>
                </w:rPrChange>
              </w:rPr>
              <w:pPrChange w:id="237" w:author="Liang Zhao" w:date="2016-03-06T20:54:00Z">
                <w:pPr>
                  <w:spacing w:line="360" w:lineRule="auto"/>
                </w:pPr>
              </w:pPrChange>
            </w:pPr>
            <w:ins w:id="238" w:author="Liang Zhao" w:date="2016-03-06T20:15:00Z">
              <w:r w:rsidRPr="002449EB">
                <w:rPr>
                  <w:rFonts w:eastAsiaTheme="minorEastAsia" w:cs="Courier New"/>
                  <w:color w:val="000000"/>
                  <w:sz w:val="18"/>
                  <w:lang w:val="en-US" w:eastAsia="zh-CN"/>
                  <w:rPrChange w:id="239" w:author="Liang Zhao" w:date="2016-03-06T20:25:00Z">
                    <w:rPr>
                      <w:rFonts w:eastAsiaTheme="minorEastAsia" w:cs="Courier New"/>
                      <w:color w:val="000000"/>
                      <w:lang w:val="en-US" w:eastAsia="zh-CN"/>
                    </w:rPr>
                  </w:rPrChange>
                </w:rPr>
                <w:t>select this checkbox the name will be filled with anonymous</w:t>
              </w:r>
            </w:ins>
          </w:p>
          <w:p w:rsidR="00EA1CA2" w:rsidRPr="002449EB" w:rsidRDefault="00EA1CA2">
            <w:pPr>
              <w:spacing w:line="240" w:lineRule="auto"/>
              <w:rPr>
                <w:ins w:id="240" w:author="Liang Zhao" w:date="2016-03-06T20:14:00Z"/>
                <w:sz w:val="18"/>
                <w:highlight w:val="lightGray"/>
                <w:lang w:val="en-CA"/>
                <w:rPrChange w:id="241" w:author="Liang Zhao" w:date="2016-03-06T20:25:00Z">
                  <w:rPr>
                    <w:ins w:id="242" w:author="Liang Zhao" w:date="2016-03-06T20:14:00Z"/>
                    <w:highlight w:val="lightGray"/>
                    <w:lang w:val="en-CA"/>
                  </w:rPr>
                </w:rPrChange>
              </w:rPr>
              <w:pPrChange w:id="243" w:author="Liang Zhao" w:date="2016-03-06T20:54:00Z">
                <w:pPr>
                  <w:framePr w:hSpace="180" w:wrap="around" w:vAnchor="text" w:hAnchor="margin" w:y="364"/>
                </w:pPr>
              </w:pPrChange>
            </w:pPr>
          </w:p>
        </w:tc>
      </w:tr>
      <w:tr w:rsidR="00EA1CA2" w:rsidTr="00EA1CA2">
        <w:trPr>
          <w:ins w:id="244" w:author="Liang Zhao" w:date="2016-03-06T20:14:00Z"/>
        </w:trPr>
        <w:tc>
          <w:tcPr>
            <w:tcW w:w="3209" w:type="dxa"/>
          </w:tcPr>
          <w:p w:rsidR="00EE643F" w:rsidRDefault="00EE643F">
            <w:pPr>
              <w:spacing w:line="240" w:lineRule="auto"/>
              <w:jc w:val="center"/>
              <w:rPr>
                <w:ins w:id="245" w:author="Liang Zhao" w:date="2016-03-06T20:54:00Z"/>
                <w:rFonts w:eastAsiaTheme="minorEastAsia" w:cs="Courier New"/>
                <w:color w:val="000000"/>
                <w:sz w:val="18"/>
                <w:lang w:val="en-US" w:eastAsia="zh-CN"/>
              </w:rPr>
              <w:pPrChange w:id="246" w:author="Liang Zhao" w:date="2016-03-06T20:25:00Z">
                <w:pPr>
                  <w:framePr w:hSpace="180" w:wrap="around" w:vAnchor="text" w:hAnchor="margin" w:y="364"/>
                </w:pPr>
              </w:pPrChange>
            </w:pPr>
          </w:p>
          <w:p w:rsidR="00EA1CA2" w:rsidRPr="002449EB" w:rsidRDefault="00EA1CA2">
            <w:pPr>
              <w:spacing w:line="240" w:lineRule="auto"/>
              <w:jc w:val="center"/>
              <w:rPr>
                <w:ins w:id="247" w:author="Liang Zhao" w:date="2016-03-06T20:14:00Z"/>
                <w:sz w:val="18"/>
                <w:highlight w:val="lightGray"/>
                <w:lang w:val="en-CA"/>
                <w:rPrChange w:id="248" w:author="Liang Zhao" w:date="2016-03-06T20:25:00Z">
                  <w:rPr>
                    <w:ins w:id="249" w:author="Liang Zhao" w:date="2016-03-06T20:14:00Z"/>
                    <w:highlight w:val="lightGray"/>
                    <w:lang w:val="en-CA"/>
                  </w:rPr>
                </w:rPrChange>
              </w:rPr>
              <w:pPrChange w:id="250" w:author="Liang Zhao" w:date="2016-03-06T20:25:00Z">
                <w:pPr>
                  <w:framePr w:hSpace="180" w:wrap="around" w:vAnchor="text" w:hAnchor="margin" w:y="364"/>
                </w:pPr>
              </w:pPrChange>
            </w:pPr>
            <w:ins w:id="251" w:author="Liang Zhao" w:date="2016-03-06T20:15:00Z">
              <w:r w:rsidRPr="002449EB">
                <w:rPr>
                  <w:rFonts w:eastAsiaTheme="minorEastAsia" w:cs="Courier New"/>
                  <w:color w:val="000000"/>
                  <w:sz w:val="18"/>
                  <w:lang w:val="en-US" w:eastAsia="zh-CN"/>
                  <w:rPrChange w:id="252" w:author="Liang Zhao" w:date="2016-03-06T20:25:00Z">
                    <w:rPr>
                      <w:rFonts w:eastAsiaTheme="minorEastAsia" w:cs="Courier New"/>
                      <w:color w:val="000000"/>
                      <w:lang w:val="en-US" w:eastAsia="zh-CN"/>
                    </w:rPr>
                  </w:rPrChange>
                </w:rPr>
                <w:t>email</w:t>
              </w:r>
            </w:ins>
          </w:p>
        </w:tc>
        <w:tc>
          <w:tcPr>
            <w:tcW w:w="3210" w:type="dxa"/>
          </w:tcPr>
          <w:p w:rsidR="00EE643F" w:rsidRDefault="00EE643F">
            <w:pPr>
              <w:spacing w:line="240" w:lineRule="auto"/>
              <w:jc w:val="center"/>
              <w:rPr>
                <w:ins w:id="253" w:author="Liang Zhao" w:date="2016-03-06T20:54:00Z"/>
                <w:rFonts w:eastAsiaTheme="minorEastAsia" w:cs="Courier New"/>
                <w:color w:val="000000"/>
                <w:sz w:val="18"/>
                <w:lang w:val="en-US" w:eastAsia="zh-CN"/>
              </w:rPr>
              <w:pPrChange w:id="254" w:author="Liang Zhao" w:date="2016-03-06T20:25:00Z">
                <w:pPr>
                  <w:framePr w:hSpace="180" w:wrap="around" w:vAnchor="text" w:hAnchor="margin" w:y="364"/>
                </w:pPr>
              </w:pPrChange>
            </w:pPr>
          </w:p>
          <w:p w:rsidR="00EA1CA2" w:rsidRPr="002449EB" w:rsidRDefault="00EA1CA2">
            <w:pPr>
              <w:spacing w:line="240" w:lineRule="auto"/>
              <w:jc w:val="center"/>
              <w:rPr>
                <w:ins w:id="255" w:author="Liang Zhao" w:date="2016-03-06T20:14:00Z"/>
                <w:sz w:val="18"/>
                <w:highlight w:val="lightGray"/>
                <w:lang w:val="en-CA"/>
                <w:rPrChange w:id="256" w:author="Liang Zhao" w:date="2016-03-06T20:25:00Z">
                  <w:rPr>
                    <w:ins w:id="257" w:author="Liang Zhao" w:date="2016-03-06T20:14:00Z"/>
                    <w:highlight w:val="lightGray"/>
                    <w:lang w:val="en-CA"/>
                  </w:rPr>
                </w:rPrChange>
              </w:rPr>
              <w:pPrChange w:id="258" w:author="Liang Zhao" w:date="2016-03-06T20:25:00Z">
                <w:pPr>
                  <w:framePr w:hSpace="180" w:wrap="around" w:vAnchor="text" w:hAnchor="margin" w:y="364"/>
                </w:pPr>
              </w:pPrChange>
            </w:pPr>
            <w:ins w:id="259" w:author="Liang Zhao" w:date="2016-03-06T20:15:00Z">
              <w:r w:rsidRPr="002449EB">
                <w:rPr>
                  <w:rFonts w:eastAsiaTheme="minorEastAsia" w:cs="Courier New"/>
                  <w:color w:val="000000"/>
                  <w:sz w:val="18"/>
                  <w:lang w:val="en-US" w:eastAsia="zh-CN"/>
                  <w:rPrChange w:id="260" w:author="Liang Zhao" w:date="2016-03-06T20:25:00Z">
                    <w:rPr>
                      <w:rFonts w:eastAsiaTheme="minorEastAsia" w:cs="Courier New"/>
                      <w:color w:val="000000"/>
                      <w:lang w:val="en-US" w:eastAsia="zh-CN"/>
                    </w:rPr>
                  </w:rPrChange>
                </w:rPr>
                <w:t>text</w:t>
              </w:r>
            </w:ins>
          </w:p>
        </w:tc>
        <w:tc>
          <w:tcPr>
            <w:tcW w:w="3210" w:type="dxa"/>
          </w:tcPr>
          <w:p w:rsidR="00EE643F" w:rsidRDefault="00EE6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1" w:author="Liang Zhao" w:date="2016-03-06T20:54:00Z"/>
                <w:rFonts w:eastAsiaTheme="minorEastAsia" w:cs="Courier New"/>
                <w:color w:val="000000"/>
                <w:sz w:val="18"/>
                <w:lang w:val="en-US" w:eastAsia="zh-CN"/>
              </w:rPr>
              <w:pPrChange w:id="262" w:author="Liang Zhao" w:date="2016-03-06T20:5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PrChange>
            </w:pPr>
          </w:p>
          <w:p w:rsidR="00EA1CA2" w:rsidRPr="002449EB" w:rsidRDefault="00EA1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3" w:author="Liang Zhao" w:date="2016-03-06T20:15:00Z"/>
                <w:rFonts w:eastAsiaTheme="minorEastAsia" w:cs="Courier New"/>
                <w:color w:val="000000"/>
                <w:sz w:val="18"/>
                <w:lang w:val="en-US" w:eastAsia="zh-CN"/>
                <w:rPrChange w:id="264" w:author="Liang Zhao" w:date="2016-03-06T20:25:00Z">
                  <w:rPr>
                    <w:ins w:id="265" w:author="Liang Zhao" w:date="2016-03-06T20:15:00Z"/>
                    <w:rFonts w:eastAsiaTheme="minorEastAsia" w:cs="Courier New"/>
                    <w:color w:val="000000"/>
                    <w:lang w:val="en-US" w:eastAsia="zh-CN"/>
                  </w:rPr>
                </w:rPrChange>
              </w:rPr>
              <w:pPrChange w:id="266" w:author="Liang Zhao" w:date="2016-03-06T20:5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PrChange>
            </w:pPr>
            <w:ins w:id="267" w:author="Liang Zhao" w:date="2016-03-06T20:15:00Z">
              <w:r w:rsidRPr="002449EB">
                <w:rPr>
                  <w:rFonts w:eastAsiaTheme="minorEastAsia" w:cs="Courier New"/>
                  <w:color w:val="000000"/>
                  <w:sz w:val="18"/>
                  <w:lang w:val="en-US" w:eastAsia="zh-CN"/>
                  <w:rPrChange w:id="268" w:author="Liang Zhao" w:date="2016-03-06T20:25:00Z">
                    <w:rPr>
                      <w:rFonts w:eastAsiaTheme="minorEastAsia" w:cs="Courier New"/>
                      <w:color w:val="000000"/>
                      <w:lang w:val="en-US" w:eastAsia="zh-CN"/>
                    </w:rPr>
                  </w:rPrChange>
                </w:rPr>
                <w:t xml:space="preserve">use </w:t>
              </w:r>
              <w:proofErr w:type="spellStart"/>
              <w:r w:rsidRPr="002449EB">
                <w:rPr>
                  <w:rFonts w:eastAsiaTheme="minorEastAsia" w:cs="Courier New"/>
                  <w:color w:val="000000"/>
                  <w:sz w:val="18"/>
                  <w:lang w:val="en-US" w:eastAsia="zh-CN"/>
                  <w:rPrChange w:id="269" w:author="Liang Zhao" w:date="2016-03-06T20:25:00Z">
                    <w:rPr>
                      <w:rFonts w:eastAsiaTheme="minorEastAsia" w:cs="Courier New"/>
                      <w:color w:val="000000"/>
                      <w:lang w:val="en-US" w:eastAsia="zh-CN"/>
                    </w:rPr>
                  </w:rPrChange>
                </w:rPr>
                <w:t>RegExp</w:t>
              </w:r>
              <w:proofErr w:type="spellEnd"/>
              <w:r w:rsidRPr="002449EB">
                <w:rPr>
                  <w:rFonts w:eastAsiaTheme="minorEastAsia" w:cs="Courier New"/>
                  <w:color w:val="000000"/>
                  <w:sz w:val="18"/>
                  <w:lang w:val="en-US" w:eastAsia="zh-CN"/>
                  <w:rPrChange w:id="270" w:author="Liang Zhao" w:date="2016-03-06T20:25:00Z">
                    <w:rPr>
                      <w:rFonts w:eastAsiaTheme="minorEastAsia" w:cs="Courier New"/>
                      <w:color w:val="000000"/>
                      <w:lang w:val="en-US" w:eastAsia="zh-CN"/>
                    </w:rPr>
                  </w:rPrChange>
                </w:rPr>
                <w:t xml:space="preserve"> to check ‘@’, ‘.com’, ‘.net</w:t>
              </w:r>
            </w:ins>
            <w:ins w:id="271" w:author="Liang Zhao" w:date="2016-03-06T20:23:00Z">
              <w:r w:rsidR="002449EB" w:rsidRPr="002449EB">
                <w:rPr>
                  <w:rFonts w:eastAsiaTheme="minorEastAsia" w:cs="Courier New"/>
                  <w:color w:val="000000"/>
                  <w:sz w:val="18"/>
                  <w:lang w:val="en-US" w:eastAsia="zh-CN"/>
                  <w:rPrChange w:id="272" w:author="Liang Zhao" w:date="2016-03-06T20:25:00Z">
                    <w:rPr>
                      <w:rFonts w:eastAsiaTheme="minorEastAsia" w:cs="Courier New"/>
                      <w:color w:val="000000"/>
                      <w:lang w:val="en-US" w:eastAsia="zh-CN"/>
                    </w:rPr>
                  </w:rPrChange>
                </w:rPr>
                <w:t>’, ‘</w:t>
              </w:r>
            </w:ins>
            <w:ins w:id="273" w:author="Liang Zhao" w:date="2016-03-06T20:15:00Z">
              <w:r w:rsidRPr="002449EB">
                <w:rPr>
                  <w:rFonts w:eastAsiaTheme="minorEastAsia" w:cs="Courier New"/>
                  <w:color w:val="000000"/>
                  <w:sz w:val="18"/>
                  <w:lang w:val="en-US" w:eastAsia="zh-CN"/>
                  <w:rPrChange w:id="274" w:author="Liang Zhao" w:date="2016-03-06T20:25:00Z">
                    <w:rPr>
                      <w:rFonts w:eastAsiaTheme="minorEastAsia" w:cs="Courier New"/>
                      <w:color w:val="000000"/>
                      <w:lang w:val="en-US" w:eastAsia="zh-CN"/>
                    </w:rPr>
                  </w:rPrChange>
                </w:rPr>
                <w:t>.org’</w:t>
              </w:r>
            </w:ins>
          </w:p>
          <w:p w:rsidR="00EA1CA2" w:rsidRPr="002449EB" w:rsidRDefault="00EA1CA2">
            <w:pPr>
              <w:spacing w:line="240" w:lineRule="auto"/>
              <w:rPr>
                <w:ins w:id="275" w:author="Liang Zhao" w:date="2016-03-06T20:14:00Z"/>
                <w:sz w:val="18"/>
                <w:highlight w:val="lightGray"/>
                <w:lang w:val="en-US"/>
                <w:rPrChange w:id="276" w:author="Liang Zhao" w:date="2016-03-06T20:25:00Z">
                  <w:rPr>
                    <w:ins w:id="277" w:author="Liang Zhao" w:date="2016-03-06T20:14:00Z"/>
                    <w:highlight w:val="lightGray"/>
                    <w:lang w:val="en-CA"/>
                  </w:rPr>
                </w:rPrChange>
              </w:rPr>
              <w:pPrChange w:id="278" w:author="Liang Zhao" w:date="2016-03-06T20:54:00Z">
                <w:pPr>
                  <w:framePr w:hSpace="180" w:wrap="around" w:vAnchor="text" w:hAnchor="margin" w:y="364"/>
                </w:pPr>
              </w:pPrChange>
            </w:pPr>
          </w:p>
        </w:tc>
      </w:tr>
      <w:tr w:rsidR="00EA1CA2" w:rsidTr="00EA1CA2">
        <w:trPr>
          <w:ins w:id="279" w:author="Liang Zhao" w:date="2016-03-06T20:14:00Z"/>
        </w:trPr>
        <w:tc>
          <w:tcPr>
            <w:tcW w:w="3209" w:type="dxa"/>
          </w:tcPr>
          <w:p w:rsidR="00EA1CA2" w:rsidRPr="002449EB" w:rsidRDefault="00EA1CA2">
            <w:pPr>
              <w:spacing w:line="240" w:lineRule="auto"/>
              <w:jc w:val="center"/>
              <w:rPr>
                <w:ins w:id="280" w:author="Liang Zhao" w:date="2016-03-06T20:14:00Z"/>
                <w:sz w:val="18"/>
                <w:highlight w:val="lightGray"/>
                <w:lang w:val="en-CA"/>
                <w:rPrChange w:id="281" w:author="Liang Zhao" w:date="2016-03-06T20:25:00Z">
                  <w:rPr>
                    <w:ins w:id="282" w:author="Liang Zhao" w:date="2016-03-06T20:14:00Z"/>
                    <w:highlight w:val="lightGray"/>
                    <w:lang w:val="en-CA"/>
                  </w:rPr>
                </w:rPrChange>
              </w:rPr>
              <w:pPrChange w:id="283" w:author="Liang Zhao" w:date="2016-03-06T20:25:00Z">
                <w:pPr>
                  <w:framePr w:hSpace="180" w:wrap="around" w:vAnchor="text" w:hAnchor="margin" w:y="364"/>
                </w:pPr>
              </w:pPrChange>
            </w:pPr>
            <w:ins w:id="284" w:author="Liang Zhao" w:date="2016-03-06T20:15:00Z">
              <w:r w:rsidRPr="002449EB">
                <w:rPr>
                  <w:rFonts w:eastAsiaTheme="minorEastAsia" w:cs="Courier New"/>
                  <w:color w:val="000000"/>
                  <w:sz w:val="18"/>
                  <w:lang w:val="en-US" w:eastAsia="zh-CN"/>
                  <w:rPrChange w:id="285" w:author="Liang Zhao" w:date="2016-03-06T20:25:00Z">
                    <w:rPr>
                      <w:rFonts w:eastAsiaTheme="minorEastAsia" w:cs="Courier New"/>
                      <w:color w:val="000000"/>
                      <w:lang w:val="en-US" w:eastAsia="zh-CN"/>
                    </w:rPr>
                  </w:rPrChange>
                </w:rPr>
                <w:t>suggestion</w:t>
              </w:r>
            </w:ins>
          </w:p>
        </w:tc>
        <w:tc>
          <w:tcPr>
            <w:tcW w:w="3210" w:type="dxa"/>
          </w:tcPr>
          <w:p w:rsidR="00EA1CA2" w:rsidRPr="002449EB" w:rsidRDefault="00EA1CA2">
            <w:pPr>
              <w:spacing w:line="240" w:lineRule="auto"/>
              <w:jc w:val="center"/>
              <w:rPr>
                <w:ins w:id="286" w:author="Liang Zhao" w:date="2016-03-06T20:14:00Z"/>
                <w:sz w:val="18"/>
                <w:highlight w:val="lightGray"/>
                <w:lang w:val="en-CA"/>
                <w:rPrChange w:id="287" w:author="Liang Zhao" w:date="2016-03-06T20:25:00Z">
                  <w:rPr>
                    <w:ins w:id="288" w:author="Liang Zhao" w:date="2016-03-06T20:14:00Z"/>
                    <w:highlight w:val="lightGray"/>
                    <w:lang w:val="en-CA"/>
                  </w:rPr>
                </w:rPrChange>
              </w:rPr>
              <w:pPrChange w:id="289" w:author="Liang Zhao" w:date="2016-03-06T20:25:00Z">
                <w:pPr>
                  <w:framePr w:hSpace="180" w:wrap="around" w:vAnchor="text" w:hAnchor="margin" w:y="364"/>
                </w:pPr>
              </w:pPrChange>
            </w:pPr>
            <w:proofErr w:type="spellStart"/>
            <w:ins w:id="290" w:author="Liang Zhao" w:date="2016-03-06T20:15:00Z">
              <w:r w:rsidRPr="002449EB">
                <w:rPr>
                  <w:rFonts w:eastAsiaTheme="minorEastAsia" w:cs="Courier New"/>
                  <w:color w:val="000000"/>
                  <w:sz w:val="18"/>
                  <w:lang w:val="en-US" w:eastAsia="zh-CN"/>
                  <w:rPrChange w:id="291" w:author="Liang Zhao" w:date="2016-03-06T20:25:00Z">
                    <w:rPr>
                      <w:rFonts w:eastAsiaTheme="minorEastAsia" w:cs="Courier New"/>
                      <w:color w:val="000000"/>
                      <w:lang w:val="en-US" w:eastAsia="zh-CN"/>
                    </w:rPr>
                  </w:rPrChange>
                </w:rPr>
                <w:t>textarea</w:t>
              </w:r>
            </w:ins>
            <w:proofErr w:type="spellEnd"/>
          </w:p>
        </w:tc>
        <w:tc>
          <w:tcPr>
            <w:tcW w:w="3210" w:type="dxa"/>
          </w:tcPr>
          <w:p w:rsidR="00EA1CA2" w:rsidRPr="002449EB" w:rsidRDefault="00EA1CA2">
            <w:pPr>
              <w:spacing w:line="240" w:lineRule="auto"/>
              <w:rPr>
                <w:ins w:id="292" w:author="Liang Zhao" w:date="2016-03-06T20:14:00Z"/>
                <w:sz w:val="18"/>
                <w:highlight w:val="lightGray"/>
                <w:lang w:val="en-CA"/>
                <w:rPrChange w:id="293" w:author="Liang Zhao" w:date="2016-03-06T20:25:00Z">
                  <w:rPr>
                    <w:ins w:id="294" w:author="Liang Zhao" w:date="2016-03-06T20:14:00Z"/>
                    <w:highlight w:val="lightGray"/>
                    <w:lang w:val="en-CA"/>
                  </w:rPr>
                </w:rPrChange>
              </w:rPr>
              <w:pPrChange w:id="295" w:author="Liang Zhao" w:date="2016-03-06T20:54:00Z">
                <w:pPr>
                  <w:framePr w:hSpace="180" w:wrap="around" w:vAnchor="text" w:hAnchor="margin" w:y="364"/>
                </w:pPr>
              </w:pPrChange>
            </w:pPr>
            <w:ins w:id="296" w:author="Liang Zhao" w:date="2016-03-06T20:15:00Z">
              <w:r w:rsidRPr="002449EB">
                <w:rPr>
                  <w:sz w:val="18"/>
                  <w:lang w:val="en-CA"/>
                  <w:rPrChange w:id="297" w:author="Liang Zhao" w:date="2016-03-06T20:25:00Z">
                    <w:rPr>
                      <w:lang w:val="en-CA"/>
                    </w:rPr>
                  </w:rPrChange>
                </w:rPr>
                <w:t>check the text empty or not</w:t>
              </w:r>
            </w:ins>
          </w:p>
        </w:tc>
      </w:tr>
    </w:tbl>
    <w:p w:rsidR="00771C97" w:rsidRPr="00771C97" w:rsidRDefault="00771C97" w:rsidP="007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98" w:author="Liang Zhao" w:date="2016-03-05T23:04:00Z"/>
          <w:rFonts w:eastAsiaTheme="minorEastAsia" w:cs="Courier New"/>
          <w:color w:val="000000"/>
          <w:sz w:val="20"/>
          <w:szCs w:val="20"/>
          <w:lang w:val="en-US" w:eastAsia="zh-CN"/>
          <w:rPrChange w:id="299" w:author="Liang Zhao" w:date="2016-03-05T23:05:00Z">
            <w:rPr>
              <w:ins w:id="300" w:author="Liang Zhao" w:date="2016-03-05T23:04:00Z"/>
              <w:rFonts w:asciiTheme="minorHAnsi" w:eastAsiaTheme="minorEastAsia" w:hAnsiTheme="minorHAnsi" w:cs="Courier New"/>
              <w:color w:val="000000"/>
              <w:sz w:val="20"/>
              <w:szCs w:val="20"/>
              <w:lang w:val="en-US" w:eastAsia="zh-CN"/>
            </w:rPr>
          </w:rPrChange>
        </w:rPr>
      </w:pPr>
    </w:p>
    <w:p w:rsidR="001F741C" w:rsidRPr="007C241C" w:rsidRDefault="007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01" w:author="Liang Zhao" w:date="2016-03-05T21:22:00Z"/>
          <w:rFonts w:asciiTheme="minorHAnsi" w:eastAsia="Times New Roman" w:hAnsiTheme="minorHAnsi" w:cs="Courier New"/>
          <w:color w:val="000000"/>
          <w:sz w:val="20"/>
          <w:szCs w:val="20"/>
          <w:lang w:val="en-US" w:eastAsia="zh-CN"/>
          <w:rPrChange w:id="302" w:author="Liang Zhao" w:date="2016-03-06T00:29:00Z">
            <w:rPr>
              <w:ins w:id="303" w:author="Liang Zhao" w:date="2016-03-05T21:22:00Z"/>
              <w:lang w:val="en-CA"/>
            </w:rPr>
          </w:rPrChange>
        </w:rPr>
        <w:pPrChange w:id="304" w:author="Liang Zhao" w:date="2016-03-06T00:29:00Z">
          <w:pPr/>
        </w:pPrChange>
      </w:pPr>
      <w:ins w:id="305" w:author="Liang Zhao" w:date="2016-03-05T23:04:00Z">
        <w:r>
          <w:rPr>
            <w:rFonts w:asciiTheme="minorHAnsi" w:eastAsiaTheme="minorEastAsia" w:hAnsiTheme="minorHAnsi" w:cs="Courier New"/>
            <w:color w:val="000000"/>
            <w:sz w:val="20"/>
            <w:szCs w:val="20"/>
            <w:lang w:val="en-US" w:eastAsia="zh-CN"/>
          </w:rPr>
          <w:tab/>
        </w:r>
      </w:ins>
    </w:p>
    <w:p w:rsidR="00E07286" w:rsidRPr="00EA1CA2" w:rsidRDefault="00D95F02">
      <w:pPr>
        <w:rPr>
          <w:ins w:id="306" w:author="Liang Zhao" w:date="2016-03-06T16:20:00Z"/>
          <w:b/>
          <w:lang w:val="en-CA"/>
        </w:rPr>
      </w:pPr>
      <w:ins w:id="307" w:author="Liang Zhao" w:date="2016-03-05T22:58:00Z">
        <w:r w:rsidRPr="00EA1CA2">
          <w:rPr>
            <w:b/>
            <w:lang w:val="en-CA"/>
          </w:rPr>
          <w:t>JavaScript</w:t>
        </w:r>
      </w:ins>
      <w:ins w:id="308" w:author="Liang Zhao" w:date="2016-03-05T22:54:00Z">
        <w:r w:rsidR="00E07286" w:rsidRPr="0060540D">
          <w:rPr>
            <w:b/>
            <w:lang w:val="en-CA"/>
            <w:rPrChange w:id="309" w:author="Liang Zhao" w:date="2016-03-06T16:23:00Z">
              <w:rPr>
                <w:lang w:val="en-CA"/>
              </w:rPr>
            </w:rPrChange>
          </w:rPr>
          <w:t xml:space="preserve"> or </w:t>
        </w:r>
      </w:ins>
      <w:ins w:id="310" w:author="Liang Zhao" w:date="2016-03-05T22:58:00Z">
        <w:r w:rsidRPr="00EA1CA2">
          <w:rPr>
            <w:b/>
            <w:lang w:val="en-CA"/>
          </w:rPr>
          <w:t>jQuery</w:t>
        </w:r>
      </w:ins>
      <w:ins w:id="311" w:author="Liang Zhao" w:date="2016-03-05T22:54:00Z">
        <w:r w:rsidR="00E07286" w:rsidRPr="0060540D">
          <w:rPr>
            <w:b/>
            <w:lang w:val="en-CA"/>
            <w:rPrChange w:id="312" w:author="Liang Zhao" w:date="2016-03-06T16:23:00Z">
              <w:rPr>
                <w:lang w:val="en-CA"/>
              </w:rPr>
            </w:rPrChange>
          </w:rPr>
          <w:t xml:space="preserve"> third part widget</w:t>
        </w:r>
      </w:ins>
    </w:p>
    <w:p w:rsidR="0060540D" w:rsidRPr="0026568E" w:rsidRDefault="0060540D">
      <w:pPr>
        <w:rPr>
          <w:ins w:id="313" w:author="Liang Zhao" w:date="2016-03-06T17:01:00Z"/>
          <w:i/>
          <w:u w:val="single"/>
          <w:lang w:val="en-CA"/>
          <w:rPrChange w:id="314" w:author="Liang Zhao" w:date="2016-03-06T17:06:00Z">
            <w:rPr>
              <w:ins w:id="315" w:author="Liang Zhao" w:date="2016-03-06T17:01:00Z"/>
              <w:lang w:val="en-CA"/>
            </w:rPr>
          </w:rPrChange>
        </w:rPr>
      </w:pPr>
      <w:ins w:id="316" w:author="Liang Zhao" w:date="2016-03-06T16:21:00Z">
        <w:r w:rsidRPr="0026568E">
          <w:rPr>
            <w:i/>
            <w:u w:val="single"/>
            <w:lang w:val="en-CA"/>
            <w:rPrChange w:id="317" w:author="Liang Zhao" w:date="2016-03-06T17:06:00Z">
              <w:rPr>
                <w:b/>
                <w:lang w:val="en-CA"/>
              </w:rPr>
            </w:rPrChange>
          </w:rPr>
          <w:t xml:space="preserve">Auto switching pictures: </w:t>
        </w:r>
      </w:ins>
      <w:ins w:id="318" w:author="Liang Zhao" w:date="2016-03-06T16:23:00Z">
        <w:r w:rsidRPr="0026568E">
          <w:rPr>
            <w:i/>
            <w:u w:val="single"/>
            <w:lang w:val="en-CA"/>
            <w:rPrChange w:id="319" w:author="Liang Zhao" w:date="2016-03-06T17:06:00Z">
              <w:rPr>
                <w:b/>
                <w:lang w:val="en-CA"/>
              </w:rPr>
            </w:rPrChange>
          </w:rPr>
          <w:t>JavaScript</w:t>
        </w:r>
      </w:ins>
    </w:p>
    <w:p w:rsidR="00DD1623" w:rsidRPr="0060540D" w:rsidRDefault="00DD1623">
      <w:pPr>
        <w:rPr>
          <w:ins w:id="320" w:author="Liang Zhao" w:date="2016-03-06T16:21:00Z"/>
          <w:lang w:val="en-CA"/>
          <w:rPrChange w:id="321" w:author="Liang Zhao" w:date="2016-03-06T16:23:00Z">
            <w:rPr>
              <w:ins w:id="322" w:author="Liang Zhao" w:date="2016-03-06T16:21:00Z"/>
              <w:b/>
              <w:lang w:val="en-CA"/>
            </w:rPr>
          </w:rPrChange>
        </w:rPr>
      </w:pPr>
      <w:ins w:id="323" w:author="Liang Zhao" w:date="2016-03-06T17:01:00Z">
        <w:r>
          <w:rPr>
            <w:lang w:val="en-CA"/>
          </w:rPr>
          <w:t>The picture will switch</w:t>
        </w:r>
      </w:ins>
      <w:ins w:id="324" w:author="Liang Zhao" w:date="2016-03-06T17:02:00Z">
        <w:r>
          <w:rPr>
            <w:lang w:val="en-CA"/>
          </w:rPr>
          <w:t>, so</w:t>
        </w:r>
      </w:ins>
      <w:ins w:id="325" w:author="Liang Zhao" w:date="2016-03-06T17:01:00Z">
        <w:r>
          <w:rPr>
            <w:lang w:val="en-CA"/>
          </w:rPr>
          <w:t xml:space="preserve"> user can </w:t>
        </w:r>
      </w:ins>
      <w:ins w:id="326" w:author="Liang Zhao" w:date="2016-03-06T17:02:00Z">
        <w:r>
          <w:rPr>
            <w:lang w:val="en-CA"/>
          </w:rPr>
          <w:t>get</w:t>
        </w:r>
      </w:ins>
      <w:ins w:id="327" w:author="Liang Zhao" w:date="2016-03-06T17:01:00Z">
        <w:r>
          <w:rPr>
            <w:lang w:val="en-CA"/>
          </w:rPr>
          <w:t xml:space="preserve"> more information </w:t>
        </w:r>
      </w:ins>
      <w:ins w:id="328" w:author="Liang Zhao" w:date="2016-03-06T17:02:00Z">
        <w:r>
          <w:rPr>
            <w:lang w:val="en-CA"/>
          </w:rPr>
          <w:t>from</w:t>
        </w:r>
      </w:ins>
      <w:ins w:id="329" w:author="Liang Zhao" w:date="2016-03-06T17:01:00Z">
        <w:r>
          <w:rPr>
            <w:lang w:val="en-CA"/>
          </w:rPr>
          <w:t xml:space="preserve"> picture</w:t>
        </w:r>
      </w:ins>
      <w:ins w:id="330" w:author="Liang Zhao" w:date="2016-03-06T17:02:00Z">
        <w:r>
          <w:rPr>
            <w:lang w:val="en-CA"/>
          </w:rPr>
          <w:t>,</w:t>
        </w:r>
      </w:ins>
      <w:ins w:id="331" w:author="Liang Zhao" w:date="2016-03-06T17:01:00Z">
        <w:r>
          <w:rPr>
            <w:lang w:val="en-CA"/>
          </w:rPr>
          <w:t xml:space="preserve"> </w:t>
        </w:r>
      </w:ins>
      <w:ins w:id="332" w:author="Liang Zhao" w:date="2016-03-06T17:04:00Z">
        <w:r w:rsidR="00071B3B">
          <w:rPr>
            <w:lang w:val="en-CA"/>
          </w:rPr>
          <w:t>instead of</w:t>
        </w:r>
      </w:ins>
      <w:ins w:id="333" w:author="Liang Zhao" w:date="2016-03-06T17:01:00Z">
        <w:r>
          <w:rPr>
            <w:lang w:val="en-CA"/>
          </w:rPr>
          <w:t xml:space="preserve"> text because people like picture </w:t>
        </w:r>
      </w:ins>
      <w:ins w:id="334" w:author="Liang Zhao" w:date="2016-03-06T17:03:00Z">
        <w:r>
          <w:rPr>
            <w:lang w:val="en-CA"/>
          </w:rPr>
          <w:t>more than text.</w:t>
        </w:r>
      </w:ins>
    </w:p>
    <w:p w:rsidR="0060540D" w:rsidRDefault="0060540D">
      <w:pPr>
        <w:rPr>
          <w:ins w:id="335" w:author="Liang Zhao" w:date="2016-03-06T19:28:00Z"/>
          <w:i/>
          <w:u w:val="single"/>
          <w:lang w:val="en-CA"/>
        </w:rPr>
      </w:pPr>
      <w:ins w:id="336" w:author="Liang Zhao" w:date="2016-03-06T16:21:00Z">
        <w:del w:id="337" w:author="HAI HUA TAN" w:date="2016-03-06T22:22:00Z">
          <w:r w:rsidRPr="0026568E" w:rsidDel="00652358">
            <w:rPr>
              <w:i/>
              <w:u w:val="single"/>
              <w:lang w:val="en-CA" w:eastAsia="zh-CN"/>
              <w:rPrChange w:id="338" w:author="Liang Zhao" w:date="2016-03-06T17:06:00Z">
                <w:rPr>
                  <w:b/>
                  <w:lang w:val="en-CA"/>
                </w:rPr>
              </w:rPrChange>
            </w:rPr>
            <w:delText xml:space="preserve">Showing and hiding menu list in </w:delText>
          </w:r>
          <w:r w:rsidR="00652358" w:rsidRPr="0026568E" w:rsidDel="00652358">
            <w:rPr>
              <w:i/>
              <w:u w:val="single"/>
              <w:lang w:val="en-CA" w:eastAsia="zh-CN"/>
              <w:rPrChange w:id="339" w:author="Liang Zhao" w:date="2016-03-06T17:06:00Z">
                <w:rPr>
                  <w:b/>
                  <w:lang w:val="en-CA"/>
                </w:rPr>
              </w:rPrChange>
            </w:rPr>
            <w:delText>n</w:delText>
          </w:r>
        </w:del>
      </w:ins>
      <w:ins w:id="340" w:author="HAI HUA TAN" w:date="2016-03-06T22:22:00Z">
        <w:r w:rsidR="00652358">
          <w:rPr>
            <w:rFonts w:hint="eastAsia"/>
            <w:i/>
            <w:u w:val="single"/>
            <w:lang w:val="en-CA" w:eastAsia="zh-CN"/>
          </w:rPr>
          <w:t xml:space="preserve">Drop down </w:t>
        </w:r>
      </w:ins>
      <w:ins w:id="341" w:author="HAI HUA TAN" w:date="2016-03-06T22:26:00Z">
        <w:r w:rsidR="00652358">
          <w:rPr>
            <w:i/>
            <w:u w:val="single"/>
            <w:lang w:val="en-CA" w:eastAsia="zh-CN"/>
          </w:rPr>
          <w:t>n</w:t>
        </w:r>
      </w:ins>
      <w:ins w:id="342" w:author="Liang Zhao" w:date="2016-03-06T16:21:00Z">
        <w:r w:rsidRPr="0026568E">
          <w:rPr>
            <w:i/>
            <w:u w:val="single"/>
            <w:lang w:val="en-CA"/>
            <w:rPrChange w:id="343" w:author="Liang Zhao" w:date="2016-03-06T17:06:00Z">
              <w:rPr>
                <w:b/>
                <w:lang w:val="en-CA"/>
              </w:rPr>
            </w:rPrChange>
          </w:rPr>
          <w:t>avigation</w:t>
        </w:r>
      </w:ins>
      <w:ins w:id="344" w:author="HAI HUA TAN" w:date="2016-03-06T22:22:00Z">
        <w:r w:rsidR="00652358">
          <w:rPr>
            <w:i/>
            <w:u w:val="single"/>
            <w:lang w:val="en-CA"/>
          </w:rPr>
          <w:t xml:space="preserve"> bar</w:t>
        </w:r>
      </w:ins>
      <w:ins w:id="345" w:author="Liang Zhao" w:date="2016-03-06T16:21:00Z">
        <w:r w:rsidRPr="0026568E">
          <w:rPr>
            <w:i/>
            <w:u w:val="single"/>
            <w:lang w:val="en-CA"/>
            <w:rPrChange w:id="346" w:author="Liang Zhao" w:date="2016-03-06T17:06:00Z">
              <w:rPr>
                <w:b/>
                <w:lang w:val="en-CA"/>
              </w:rPr>
            </w:rPrChange>
          </w:rPr>
          <w:t>:</w:t>
        </w:r>
      </w:ins>
      <w:ins w:id="347" w:author="Liang Zhao" w:date="2016-03-06T20:51:00Z">
        <w:r w:rsidR="004A5E8C">
          <w:rPr>
            <w:i/>
            <w:u w:val="single"/>
            <w:lang w:val="en-CA"/>
          </w:rPr>
          <w:t xml:space="preserve"> </w:t>
        </w:r>
      </w:ins>
      <w:ins w:id="348" w:author="Liang Zhao" w:date="2016-03-06T16:21:00Z">
        <w:r w:rsidRPr="0026568E">
          <w:rPr>
            <w:i/>
            <w:u w:val="single"/>
            <w:lang w:val="en-CA"/>
            <w:rPrChange w:id="349" w:author="Liang Zhao" w:date="2016-03-06T17:06:00Z">
              <w:rPr>
                <w:b/>
                <w:lang w:val="en-CA"/>
              </w:rPr>
            </w:rPrChange>
          </w:rPr>
          <w:t xml:space="preserve"> </w:t>
        </w:r>
      </w:ins>
      <w:ins w:id="350" w:author="Liang Zhao" w:date="2016-03-06T16:23:00Z">
        <w:r w:rsidRPr="0026568E">
          <w:rPr>
            <w:i/>
            <w:u w:val="single"/>
            <w:lang w:val="en-CA"/>
            <w:rPrChange w:id="351" w:author="Liang Zhao" w:date="2016-03-06T17:06:00Z">
              <w:rPr>
                <w:b/>
                <w:lang w:val="en-CA"/>
              </w:rPr>
            </w:rPrChange>
          </w:rPr>
          <w:t>jQuery</w:t>
        </w:r>
      </w:ins>
    </w:p>
    <w:p w:rsidR="00F76F6D" w:rsidRDefault="00652358">
      <w:pPr>
        <w:rPr>
          <w:ins w:id="352" w:author="HAI HUA TAN" w:date="2016-03-06T22:29:00Z"/>
          <w:lang w:val="en-CA"/>
        </w:rPr>
      </w:pPr>
      <w:ins w:id="353" w:author="HAI HUA TAN" w:date="2016-03-06T22:28:00Z">
        <w:r>
          <w:rPr>
            <w:rFonts w:hint="eastAsia"/>
            <w:lang w:val="en-CA" w:eastAsia="zh-CN"/>
          </w:rPr>
          <w:t>T</w:t>
        </w:r>
      </w:ins>
      <w:ins w:id="354" w:author="HAI HUA TAN" w:date="2016-03-06T22:23:00Z">
        <w:r>
          <w:rPr>
            <w:lang w:val="en-CA"/>
          </w:rPr>
          <w:t>he menu bar just show</w:t>
        </w:r>
      </w:ins>
      <w:ins w:id="355" w:author="HAI HUA TAN" w:date="2016-03-06T22:25:00Z">
        <w:r>
          <w:rPr>
            <w:lang w:val="en-CA"/>
          </w:rPr>
          <w:t xml:space="preserve">s </w:t>
        </w:r>
      </w:ins>
      <w:ins w:id="356" w:author="HAI HUA TAN" w:date="2016-03-06T22:23:00Z">
        <w:r>
          <w:rPr>
            <w:lang w:val="en-CA"/>
          </w:rPr>
          <w:t>the categories</w:t>
        </w:r>
      </w:ins>
      <w:ins w:id="357" w:author="HAI HUA TAN" w:date="2016-03-06T22:28:00Z">
        <w:r>
          <w:rPr>
            <w:lang w:val="en-CA"/>
          </w:rPr>
          <w:t xml:space="preserve"> when page</w:t>
        </w:r>
      </w:ins>
      <w:ins w:id="358" w:author="HAI HUA TAN" w:date="2016-03-06T22:45:00Z">
        <w:r w:rsidR="00EA183E">
          <w:rPr>
            <w:lang w:val="en-CA"/>
          </w:rPr>
          <w:t xml:space="preserve"> is</w:t>
        </w:r>
      </w:ins>
      <w:ins w:id="359" w:author="HAI HUA TAN" w:date="2016-03-06T22:28:00Z">
        <w:r>
          <w:rPr>
            <w:lang w:val="en-CA"/>
          </w:rPr>
          <w:t xml:space="preserve"> loaded</w:t>
        </w:r>
      </w:ins>
      <w:ins w:id="360" w:author="HAI HUA TAN" w:date="2016-03-06T22:23:00Z">
        <w:r>
          <w:rPr>
            <w:lang w:val="en-CA"/>
          </w:rPr>
          <w:t xml:space="preserve">. </w:t>
        </w:r>
      </w:ins>
      <w:ins w:id="361" w:author="HAI HUA TAN" w:date="2016-03-06T22:27:00Z">
        <w:r w:rsidR="00EA183E">
          <w:rPr>
            <w:lang w:val="en-CA"/>
          </w:rPr>
          <w:t>When user</w:t>
        </w:r>
        <w:r>
          <w:rPr>
            <w:lang w:val="en-CA"/>
          </w:rPr>
          <w:t xml:space="preserve"> move</w:t>
        </w:r>
      </w:ins>
      <w:ins w:id="362" w:author="HAI HUA TAN" w:date="2016-03-06T22:46:00Z">
        <w:r w:rsidR="00EA183E">
          <w:rPr>
            <w:lang w:val="en-CA"/>
          </w:rPr>
          <w:t>s</w:t>
        </w:r>
      </w:ins>
      <w:ins w:id="363" w:author="HAI HUA TAN" w:date="2016-03-06T22:27:00Z">
        <w:r>
          <w:rPr>
            <w:lang w:val="en-CA"/>
          </w:rPr>
          <w:t xml:space="preserve"> mouse over the bar, d</w:t>
        </w:r>
      </w:ins>
      <w:ins w:id="364" w:author="HAI HUA TAN" w:date="2016-03-06T22:25:00Z">
        <w:r>
          <w:rPr>
            <w:lang w:val="en-CA"/>
          </w:rPr>
          <w:t>etail</w:t>
        </w:r>
      </w:ins>
      <w:ins w:id="365" w:author="HAI HUA TAN" w:date="2016-03-06T22:27:00Z">
        <w:r>
          <w:rPr>
            <w:lang w:val="en-CA"/>
          </w:rPr>
          <w:t xml:space="preserve">ed items will drop down. </w:t>
        </w:r>
      </w:ins>
      <w:ins w:id="366" w:author="Liang Zhao" w:date="2016-03-06T19:28:00Z">
        <w:r w:rsidR="00F76F6D">
          <w:rPr>
            <w:lang w:val="en-CA"/>
          </w:rPr>
          <w:t xml:space="preserve">This </w:t>
        </w:r>
      </w:ins>
      <w:ins w:id="367" w:author="HAI HUA TAN" w:date="2016-03-06T22:29:00Z">
        <w:r>
          <w:rPr>
            <w:lang w:val="en-CA"/>
          </w:rPr>
          <w:t>can make good use of the screen area and</w:t>
        </w:r>
      </w:ins>
      <w:ins w:id="368" w:author="Liang Zhao" w:date="2016-03-06T19:28:00Z">
        <w:del w:id="369" w:author="HAI HUA TAN" w:date="2016-03-06T22:29:00Z">
          <w:r w:rsidR="00F76F6D" w:rsidDel="00652358">
            <w:rPr>
              <w:lang w:val="en-CA"/>
            </w:rPr>
            <w:delText>part will sav</w:delText>
          </w:r>
        </w:del>
        <w:del w:id="370" w:author="HAI HUA TAN" w:date="2016-03-06T22:28:00Z">
          <w:r w:rsidR="00F76F6D" w:rsidDel="00652358">
            <w:rPr>
              <w:lang w:val="en-CA"/>
            </w:rPr>
            <w:delText>e time and</w:delText>
          </w:r>
        </w:del>
        <w:r w:rsidR="00F76F6D">
          <w:rPr>
            <w:lang w:val="en-CA"/>
          </w:rPr>
          <w:t xml:space="preserve"> make the menu look</w:t>
        </w:r>
        <w:del w:id="371" w:author="HAI HUA TAN" w:date="2016-03-06T22:46:00Z">
          <w:r w:rsidR="00F76F6D" w:rsidDel="00EA183E">
            <w:rPr>
              <w:lang w:val="en-CA"/>
            </w:rPr>
            <w:delText>s</w:delText>
          </w:r>
        </w:del>
        <w:r w:rsidR="00F76F6D">
          <w:rPr>
            <w:lang w:val="en-CA"/>
          </w:rPr>
          <w:t xml:space="preserve"> more clearly.</w:t>
        </w:r>
      </w:ins>
    </w:p>
    <w:p w:rsidR="00B033AF" w:rsidRPr="00B033AF" w:rsidRDefault="00B033AF">
      <w:pPr>
        <w:rPr>
          <w:ins w:id="372" w:author="HAI HUA TAN" w:date="2016-03-06T22:29:00Z"/>
          <w:u w:val="single"/>
          <w:lang w:val="en-CA"/>
          <w:rPrChange w:id="373" w:author="HAI HUA TAN" w:date="2016-03-06T22:30:00Z">
            <w:rPr>
              <w:ins w:id="374" w:author="HAI HUA TAN" w:date="2016-03-06T22:29:00Z"/>
              <w:lang w:val="en-CA"/>
            </w:rPr>
          </w:rPrChange>
        </w:rPr>
      </w:pPr>
      <w:ins w:id="375" w:author="HAI HUA TAN" w:date="2016-03-06T22:29:00Z">
        <w:r w:rsidRPr="00B033AF">
          <w:rPr>
            <w:u w:val="single"/>
            <w:lang w:val="en-CA"/>
            <w:rPrChange w:id="376" w:author="HAI HUA TAN" w:date="2016-03-06T22:30:00Z">
              <w:rPr>
                <w:lang w:val="en-CA"/>
              </w:rPr>
            </w:rPrChange>
          </w:rPr>
          <w:t>Consistent header and footer in all pages: jQuery</w:t>
        </w:r>
      </w:ins>
    </w:p>
    <w:p w:rsidR="00B033AF" w:rsidRDefault="00B033AF">
      <w:pPr>
        <w:rPr>
          <w:ins w:id="377" w:author="Liang Zhao" w:date="2016-03-06T20:50:00Z"/>
          <w:lang w:val="en-CA"/>
        </w:rPr>
      </w:pPr>
      <w:ins w:id="378" w:author="HAI HUA TAN" w:date="2016-03-06T22:30:00Z">
        <w:r>
          <w:rPr>
            <w:lang w:val="en-CA"/>
          </w:rPr>
          <w:t>All pages use the same header and footer</w:t>
        </w:r>
      </w:ins>
      <w:ins w:id="379" w:author="HAI HUA TAN" w:date="2016-03-06T22:33:00Z">
        <w:r>
          <w:rPr>
            <w:lang w:val="en-CA"/>
          </w:rPr>
          <w:t xml:space="preserve"> loaded by jQuery</w:t>
        </w:r>
      </w:ins>
      <w:ins w:id="380" w:author="HAI HUA TAN" w:date="2016-03-06T22:30:00Z">
        <w:r>
          <w:rPr>
            <w:lang w:val="en-CA"/>
          </w:rPr>
          <w:t>.</w:t>
        </w:r>
      </w:ins>
      <w:ins w:id="381" w:author="HAI HUA TAN" w:date="2016-03-06T22:33:00Z">
        <w:r>
          <w:rPr>
            <w:lang w:val="en-CA"/>
          </w:rPr>
          <w:t xml:space="preserve"> The reusable code reduce</w:t>
        </w:r>
      </w:ins>
      <w:ins w:id="382" w:author="HAI HUA TAN" w:date="2016-03-06T22:47:00Z">
        <w:r w:rsidR="00A443CF">
          <w:rPr>
            <w:lang w:val="en-CA"/>
          </w:rPr>
          <w:t>d</w:t>
        </w:r>
      </w:ins>
      <w:ins w:id="383" w:author="HAI HUA TAN" w:date="2016-03-06T22:33:00Z">
        <w:r>
          <w:rPr>
            <w:lang w:val="en-CA"/>
          </w:rPr>
          <w:t xml:space="preserve"> </w:t>
        </w:r>
      </w:ins>
      <w:ins w:id="384" w:author="HAI HUA TAN" w:date="2016-03-06T22:34:00Z">
        <w:r>
          <w:rPr>
            <w:lang w:val="en-CA"/>
          </w:rPr>
          <w:t>repetitive</w:t>
        </w:r>
      </w:ins>
      <w:ins w:id="385" w:author="HAI HUA TAN" w:date="2016-03-06T22:33:00Z">
        <w:r>
          <w:rPr>
            <w:lang w:val="en-CA"/>
          </w:rPr>
          <w:t xml:space="preserve"> </w:t>
        </w:r>
      </w:ins>
      <w:ins w:id="386" w:author="HAI HUA TAN" w:date="2016-03-06T22:34:00Z">
        <w:r>
          <w:rPr>
            <w:lang w:val="en-CA"/>
          </w:rPr>
          <w:t xml:space="preserve">jobs and </w:t>
        </w:r>
      </w:ins>
      <w:ins w:id="387" w:author="HAI HUA TAN" w:date="2016-03-06T22:35:00Z">
        <w:r>
          <w:rPr>
            <w:lang w:val="en-CA"/>
          </w:rPr>
          <w:t>make</w:t>
        </w:r>
      </w:ins>
      <w:ins w:id="388" w:author="HAI HUA TAN" w:date="2016-03-06T22:47:00Z">
        <w:r w:rsidR="00A443CF">
          <w:rPr>
            <w:lang w:val="en-CA"/>
          </w:rPr>
          <w:t>s</w:t>
        </w:r>
      </w:ins>
      <w:ins w:id="389" w:author="HAI HUA TAN" w:date="2016-03-06T22:35:00Z">
        <w:r>
          <w:rPr>
            <w:lang w:val="en-CA"/>
          </w:rPr>
          <w:t xml:space="preserve"> all</w:t>
        </w:r>
      </w:ins>
      <w:ins w:id="390" w:author="HAI HUA TAN" w:date="2016-03-06T22:47:00Z">
        <w:r w:rsidR="00A443CF">
          <w:rPr>
            <w:lang w:val="en-CA"/>
          </w:rPr>
          <w:t xml:space="preserve"> the</w:t>
        </w:r>
      </w:ins>
      <w:ins w:id="391" w:author="HAI HUA TAN" w:date="2016-03-06T22:35:00Z">
        <w:r>
          <w:rPr>
            <w:lang w:val="en-CA"/>
          </w:rPr>
          <w:t xml:space="preserve"> pages look </w:t>
        </w:r>
        <w:bookmarkStart w:id="392" w:name="_GoBack"/>
        <w:r>
          <w:rPr>
            <w:lang w:val="en-CA"/>
          </w:rPr>
          <w:t xml:space="preserve">consistent </w:t>
        </w:r>
        <w:bookmarkEnd w:id="392"/>
        <w:r>
          <w:rPr>
            <w:lang w:val="en-CA"/>
          </w:rPr>
          <w:t>as well.</w:t>
        </w:r>
      </w:ins>
    </w:p>
    <w:p w:rsidR="004A5E8C" w:rsidRPr="004A5E8C" w:rsidRDefault="004A5E8C">
      <w:pPr>
        <w:rPr>
          <w:ins w:id="393" w:author="Liang Zhao" w:date="2016-03-06T20:50:00Z"/>
          <w:i/>
          <w:u w:val="single"/>
          <w:lang w:val="en-CA"/>
          <w:rPrChange w:id="394" w:author="Liang Zhao" w:date="2016-03-06T20:51:00Z">
            <w:rPr>
              <w:ins w:id="395" w:author="Liang Zhao" w:date="2016-03-06T20:50:00Z"/>
              <w:lang w:val="en-CA"/>
            </w:rPr>
          </w:rPrChange>
        </w:rPr>
      </w:pPr>
      <w:ins w:id="396" w:author="Liang Zhao" w:date="2016-03-06T20:50:00Z">
        <w:r w:rsidRPr="004A5E8C">
          <w:rPr>
            <w:i/>
            <w:u w:val="single"/>
            <w:lang w:val="en-CA"/>
            <w:rPrChange w:id="397" w:author="Liang Zhao" w:date="2016-03-06T20:51:00Z">
              <w:rPr>
                <w:lang w:val="en-CA"/>
              </w:rPr>
            </w:rPrChange>
          </w:rPr>
          <w:t>Accordion widget in comments on school page:</w:t>
        </w:r>
      </w:ins>
      <w:ins w:id="398" w:author="Liang Zhao" w:date="2016-03-06T20:51:00Z">
        <w:r w:rsidRPr="004A5E8C">
          <w:rPr>
            <w:i/>
            <w:u w:val="single"/>
            <w:lang w:val="en-CA"/>
            <w:rPrChange w:id="399" w:author="Liang Zhao" w:date="2016-03-06T20:51:00Z">
              <w:rPr>
                <w:lang w:val="en-CA"/>
              </w:rPr>
            </w:rPrChange>
          </w:rPr>
          <w:t xml:space="preserve"> </w:t>
        </w:r>
      </w:ins>
      <w:ins w:id="400" w:author="Liang Zhao" w:date="2016-03-06T20:50:00Z">
        <w:r w:rsidRPr="004A5E8C">
          <w:rPr>
            <w:i/>
            <w:u w:val="single"/>
            <w:lang w:val="en-CA"/>
            <w:rPrChange w:id="401" w:author="Liang Zhao" w:date="2016-03-06T20:51:00Z">
              <w:rPr>
                <w:lang w:val="en-CA"/>
              </w:rPr>
            </w:rPrChange>
          </w:rPr>
          <w:t>jQuery</w:t>
        </w:r>
      </w:ins>
    </w:p>
    <w:p w:rsidR="004A5E8C" w:rsidRPr="00F76F6D" w:rsidRDefault="004A5E8C">
      <w:pPr>
        <w:rPr>
          <w:ins w:id="402" w:author="Liang Zhao" w:date="2016-03-06T17:06:00Z"/>
          <w:lang w:val="en-CA"/>
          <w:rPrChange w:id="403" w:author="Liang Zhao" w:date="2016-03-06T19:28:00Z">
            <w:rPr>
              <w:ins w:id="404" w:author="Liang Zhao" w:date="2016-03-06T17:06:00Z"/>
              <w:i/>
              <w:u w:val="single"/>
              <w:lang w:val="en-CA"/>
            </w:rPr>
          </w:rPrChange>
        </w:rPr>
      </w:pPr>
      <w:ins w:id="405" w:author="Liang Zhao" w:date="2016-03-06T20:50:00Z">
        <w:r w:rsidRPr="004A5E8C">
          <w:rPr>
            <w:lang w:val="en-CA"/>
          </w:rPr>
          <w:t xml:space="preserve">The accordion widget will hide most part of the content, so users will not see a wall of text. </w:t>
        </w:r>
      </w:ins>
      <w:ins w:id="406" w:author="Liang Zhao" w:date="2016-03-06T20:51:00Z">
        <w:r w:rsidR="008A75C7">
          <w:rPr>
            <w:lang w:val="en-CA"/>
          </w:rPr>
          <w:t>People</w:t>
        </w:r>
      </w:ins>
      <w:ins w:id="407" w:author="Liang Zhao" w:date="2016-03-06T20:50:00Z">
        <w:r w:rsidRPr="004A5E8C">
          <w:rPr>
            <w:lang w:val="en-CA"/>
          </w:rPr>
          <w:t xml:space="preserve"> can choose the section that they want to see with other section's distraction</w:t>
        </w:r>
      </w:ins>
    </w:p>
    <w:p w:rsidR="00F76F6D" w:rsidRPr="0026568E" w:rsidRDefault="00F76F6D">
      <w:pPr>
        <w:rPr>
          <w:ins w:id="408" w:author="Liang Zhao" w:date="2016-03-06T16:22:00Z"/>
          <w:i/>
          <w:u w:val="single"/>
          <w:lang w:val="en-CA"/>
          <w:rPrChange w:id="409" w:author="Liang Zhao" w:date="2016-03-06T17:06:00Z">
            <w:rPr>
              <w:ins w:id="410" w:author="Liang Zhao" w:date="2016-03-06T16:22:00Z"/>
              <w:b/>
              <w:lang w:val="en-CA"/>
            </w:rPr>
          </w:rPrChange>
        </w:rPr>
      </w:pPr>
    </w:p>
    <w:p w:rsidR="00771C97" w:rsidRPr="00D95F02" w:rsidRDefault="00771C97">
      <w:pPr>
        <w:rPr>
          <w:ins w:id="411" w:author="Liang Zhao" w:date="2016-03-05T22:54:00Z"/>
          <w:b/>
          <w:lang w:val="en-CA"/>
          <w:rPrChange w:id="412" w:author="Liang Zhao" w:date="2016-03-05T22:58:00Z">
            <w:rPr>
              <w:ins w:id="413" w:author="Liang Zhao" w:date="2016-03-05T22:54:00Z"/>
              <w:lang w:val="en-CA"/>
            </w:rPr>
          </w:rPrChange>
        </w:rPr>
      </w:pPr>
    </w:p>
    <w:p w:rsidR="00E07286" w:rsidRDefault="00E07286">
      <w:pPr>
        <w:rPr>
          <w:ins w:id="414" w:author="Liang Zhao" w:date="2016-03-06T22:00:00Z"/>
          <w:lang w:val="en-CA"/>
        </w:rPr>
      </w:pPr>
    </w:p>
    <w:p w:rsidR="00B332FA" w:rsidRPr="003723BC" w:rsidRDefault="00B332FA">
      <w:pPr>
        <w:rPr>
          <w:ins w:id="415" w:author="Liang Zhao" w:date="2016-03-05T19:28:00Z"/>
          <w:lang w:val="en-CA"/>
          <w:rPrChange w:id="416" w:author="Liang Zhao" w:date="2016-03-05T19:28:00Z">
            <w:rPr>
              <w:ins w:id="417" w:author="Liang Zhao" w:date="2016-03-05T19:28:00Z"/>
            </w:rPr>
          </w:rPrChange>
        </w:rPr>
      </w:pPr>
    </w:p>
    <w:p w:rsidR="000D49CD" w:rsidRDefault="000D49CD">
      <w:pPr>
        <w:pStyle w:val="Heading1"/>
        <w:rPr>
          <w:ins w:id="418" w:author="Liang Zhao" w:date="2016-02-15T01:35:00Z"/>
        </w:rPr>
        <w:pPrChange w:id="419" w:author="Liang Zhao" w:date="2016-02-14T23:12:00Z">
          <w:pPr/>
        </w:pPrChange>
      </w:pPr>
      <w:ins w:id="420" w:author="Liang Zhao" w:date="2016-02-14T23:12:00Z">
        <w:r>
          <w:t>Milestone3</w:t>
        </w:r>
      </w:ins>
    </w:p>
    <w:p w:rsidR="00412D6C" w:rsidRDefault="00412D6C">
      <w:pPr>
        <w:pStyle w:val="Heading1"/>
        <w:rPr>
          <w:ins w:id="421" w:author="Liang Zhao" w:date="2016-02-15T01:35:00Z"/>
        </w:rPr>
        <w:pPrChange w:id="422" w:author="Liang Zhao" w:date="2016-02-15T01:35:00Z">
          <w:pPr/>
        </w:pPrChange>
      </w:pPr>
      <w:ins w:id="423" w:author="Liang Zhao" w:date="2016-02-15T01:35:00Z">
        <w:r>
          <w:t>URL of our webpages</w:t>
        </w:r>
      </w:ins>
    </w:p>
    <w:p w:rsidR="00412D6C" w:rsidRDefault="00412D6C">
      <w:pPr>
        <w:rPr>
          <w:ins w:id="424" w:author="Liang Zhao" w:date="2016-02-15T01:36:00Z"/>
        </w:rPr>
      </w:pPr>
      <w:ins w:id="425" w:author="Liang Zhao" w:date="2016-02-15T01:36:00Z">
        <w:r>
          <w:t>We apply a free space for our work the link is:</w:t>
        </w:r>
      </w:ins>
    </w:p>
    <w:p w:rsidR="00412D6C" w:rsidRDefault="00412D6C">
      <w:pPr>
        <w:pStyle w:val="Heading1"/>
        <w:rPr>
          <w:ins w:id="426" w:author="Liang Zhao" w:date="2016-02-15T01:37:00Z"/>
        </w:rPr>
        <w:pPrChange w:id="427" w:author="Liang Zhao" w:date="2016-02-14T23:12:00Z">
          <w:pPr/>
        </w:pPrChange>
      </w:pPr>
      <w:ins w:id="428" w:author="Liang Zhao" w:date="2016-02-15T01:37:00Z">
        <w:r>
          <w:rPr>
            <w:rFonts w:ascii="Calibri" w:eastAsia="宋体" w:hAnsi="Calibri"/>
            <w:b w:val="0"/>
            <w:bCs w:val="0"/>
            <w:kern w:val="0"/>
            <w:sz w:val="22"/>
            <w:szCs w:val="22"/>
          </w:rPr>
          <w:fldChar w:fldCharType="begin"/>
        </w:r>
        <w:r>
          <w:rPr>
            <w:rFonts w:ascii="Calibri" w:eastAsia="宋体" w:hAnsi="Calibri"/>
            <w:b w:val="0"/>
            <w:bCs w:val="0"/>
            <w:kern w:val="0"/>
            <w:sz w:val="22"/>
            <w:szCs w:val="22"/>
          </w:rPr>
          <w:instrText xml:space="preserve"> HYPERLINK "</w:instrText>
        </w:r>
        <w:r w:rsidRPr="00412D6C">
          <w:rPr>
            <w:rFonts w:ascii="Calibri" w:eastAsia="宋体" w:hAnsi="Calibri"/>
            <w:b w:val="0"/>
            <w:bCs w:val="0"/>
            <w:kern w:val="0"/>
            <w:sz w:val="22"/>
            <w:szCs w:val="22"/>
          </w:rPr>
          <w:instrText>http://www.1536g12.byethost9.com/</w:instrText>
        </w:r>
        <w:r>
          <w:rPr>
            <w:rFonts w:ascii="Calibri" w:eastAsia="宋体" w:hAnsi="Calibri"/>
            <w:b w:val="0"/>
            <w:bCs w:val="0"/>
            <w:kern w:val="0"/>
            <w:sz w:val="22"/>
            <w:szCs w:val="22"/>
          </w:rPr>
          <w:instrText xml:space="preserve">" </w:instrText>
        </w:r>
        <w:r>
          <w:rPr>
            <w:rFonts w:ascii="Calibri" w:eastAsia="宋体" w:hAnsi="Calibri"/>
            <w:b w:val="0"/>
            <w:bCs w:val="0"/>
            <w:kern w:val="0"/>
            <w:sz w:val="22"/>
            <w:szCs w:val="22"/>
          </w:rPr>
          <w:fldChar w:fldCharType="separate"/>
        </w:r>
        <w:r w:rsidRPr="00BB166E">
          <w:rPr>
            <w:rStyle w:val="Hyperlink"/>
            <w:rFonts w:ascii="Calibri" w:eastAsia="宋体" w:hAnsi="Calibri"/>
            <w:b w:val="0"/>
            <w:bCs w:val="0"/>
            <w:kern w:val="0"/>
            <w:sz w:val="22"/>
            <w:szCs w:val="22"/>
          </w:rPr>
          <w:t>http://www.1536g12.byethost9.com/</w:t>
        </w:r>
        <w:r>
          <w:rPr>
            <w:rFonts w:ascii="Calibri" w:eastAsia="宋体" w:hAnsi="Calibri"/>
            <w:b w:val="0"/>
            <w:bCs w:val="0"/>
            <w:kern w:val="0"/>
            <w:sz w:val="22"/>
            <w:szCs w:val="22"/>
          </w:rPr>
          <w:fldChar w:fldCharType="end"/>
        </w:r>
      </w:ins>
    </w:p>
    <w:p w:rsidR="000D49CD" w:rsidRDefault="000D49CD">
      <w:pPr>
        <w:pStyle w:val="Heading1"/>
        <w:rPr>
          <w:ins w:id="429" w:author="Liang Zhao" w:date="2016-02-14T23:13:00Z"/>
        </w:rPr>
        <w:pPrChange w:id="430" w:author="Liang Zhao" w:date="2016-02-14T23:12:00Z">
          <w:pPr/>
        </w:pPrChange>
      </w:pPr>
      <w:ins w:id="431" w:author="Liang Zhao" w:date="2016-02-14T23:12:00Z">
        <w:r>
          <w:t xml:space="preserve">List of items </w:t>
        </w:r>
      </w:ins>
      <w:ins w:id="432" w:author="Liang Zhao" w:date="2016-02-14T23:13:00Z">
        <w:r>
          <w:t>completed for this milestone</w:t>
        </w:r>
      </w:ins>
    </w:p>
    <w:p w:rsidR="000D49CD" w:rsidRPr="00EA1CA2" w:rsidRDefault="000D49CD">
      <w:pPr>
        <w:pStyle w:val="ListBullet"/>
        <w:rPr>
          <w:ins w:id="433" w:author="Liang Zhao" w:date="2016-02-14T23:13:00Z"/>
        </w:rPr>
        <w:pPrChange w:id="434" w:author="Liang Zhao" w:date="2016-02-14T23:13:00Z">
          <w:pPr/>
        </w:pPrChange>
      </w:pPr>
      <w:ins w:id="435" w:author="Liang Zhao" w:date="2016-02-14T23:13:00Z">
        <w:r w:rsidRPr="00C84588">
          <w:rPr>
            <w:sz w:val="22"/>
            <w:rPrChange w:id="436" w:author="Liang Zhao" w:date="2016-02-15T00:04:00Z">
              <w:rPr/>
            </w:rPrChange>
          </w:rPr>
          <w:t xml:space="preserve">All the </w:t>
        </w:r>
      </w:ins>
      <w:ins w:id="437" w:author="Liang Zhao" w:date="2016-02-14T23:17:00Z">
        <w:r w:rsidR="00AC7014" w:rsidRPr="00C84588">
          <w:rPr>
            <w:sz w:val="22"/>
            <w:rPrChange w:id="438" w:author="Liang Zhao" w:date="2016-02-15T00:04:00Z">
              <w:rPr/>
            </w:rPrChange>
          </w:rPr>
          <w:t>page’s</w:t>
        </w:r>
      </w:ins>
      <w:ins w:id="439" w:author="Liang Zhao" w:date="2016-02-14T23:16:00Z">
        <w:r w:rsidRPr="00C84588">
          <w:rPr>
            <w:sz w:val="22"/>
            <w:rPrChange w:id="440" w:author="Liang Zhao" w:date="2016-02-15T00:04:00Z">
              <w:rPr/>
            </w:rPrChange>
          </w:rPr>
          <w:t xml:space="preserve"> structure and </w:t>
        </w:r>
        <w:proofErr w:type="spellStart"/>
        <w:r w:rsidRPr="00C84588">
          <w:rPr>
            <w:sz w:val="22"/>
            <w:rPrChange w:id="441" w:author="Liang Zhao" w:date="2016-02-15T00:04:00Z">
              <w:rPr/>
            </w:rPrChange>
          </w:rPr>
          <w:t>css</w:t>
        </w:r>
      </w:ins>
      <w:proofErr w:type="spellEnd"/>
      <w:ins w:id="442" w:author="Liang Zhao" w:date="2016-02-14T23:13:00Z">
        <w:r w:rsidRPr="00C84588">
          <w:rPr>
            <w:sz w:val="22"/>
            <w:rPrChange w:id="443" w:author="Liang Zhao" w:date="2016-02-15T00:04:00Z">
              <w:rPr/>
            </w:rPrChange>
          </w:rPr>
          <w:t xml:space="preserve"> including one Home page and four sub-home pages</w:t>
        </w:r>
      </w:ins>
    </w:p>
    <w:p w:rsidR="000D49CD" w:rsidRPr="00EA1CA2" w:rsidRDefault="000D49CD">
      <w:pPr>
        <w:pStyle w:val="ListBullet"/>
        <w:rPr>
          <w:ins w:id="444" w:author="Liang Zhao" w:date="2016-02-14T23:14:00Z"/>
        </w:rPr>
        <w:pPrChange w:id="445" w:author="Liang Zhao" w:date="2016-02-14T23:13:00Z">
          <w:pPr/>
        </w:pPrChange>
      </w:pPr>
      <w:ins w:id="446" w:author="Liang Zhao" w:date="2016-02-14T23:13:00Z">
        <w:r w:rsidRPr="00C84588">
          <w:rPr>
            <w:sz w:val="22"/>
            <w:rPrChange w:id="447" w:author="Liang Zhao" w:date="2016-02-15T00:04:00Z">
              <w:rPr/>
            </w:rPrChange>
          </w:rPr>
          <w:t xml:space="preserve">Create </w:t>
        </w:r>
      </w:ins>
      <w:ins w:id="448" w:author="Liang Zhao" w:date="2016-02-14T23:41:00Z">
        <w:r w:rsidR="00F14839" w:rsidRPr="00C84588">
          <w:rPr>
            <w:sz w:val="22"/>
            <w:rPrChange w:id="449" w:author="Liang Zhao" w:date="2016-02-15T00:04:00Z">
              <w:rPr/>
            </w:rPrChange>
          </w:rPr>
          <w:t xml:space="preserve">external style </w:t>
        </w:r>
      </w:ins>
      <w:ins w:id="450" w:author="Liang Zhao" w:date="2016-02-14T23:14:00Z">
        <w:r w:rsidRPr="00C84588">
          <w:rPr>
            <w:sz w:val="22"/>
            <w:rPrChange w:id="451" w:author="Liang Zhao" w:date="2016-02-15T00:04:00Z">
              <w:rPr/>
            </w:rPrChange>
          </w:rPr>
          <w:t>base.css for all the pages and individual style for our pages</w:t>
        </w:r>
      </w:ins>
    </w:p>
    <w:p w:rsidR="000D49CD" w:rsidRPr="00EA1CA2" w:rsidRDefault="000D49CD">
      <w:pPr>
        <w:pStyle w:val="ListBullet"/>
        <w:rPr>
          <w:ins w:id="452" w:author="Liang Zhao" w:date="2016-02-14T23:15:00Z"/>
        </w:rPr>
        <w:pPrChange w:id="453" w:author="Liang Zhao" w:date="2016-02-14T23:13:00Z">
          <w:pPr/>
        </w:pPrChange>
      </w:pPr>
      <w:ins w:id="454" w:author="Liang Zhao" w:date="2016-02-14T23:15:00Z">
        <w:r w:rsidRPr="00C84588">
          <w:rPr>
            <w:sz w:val="22"/>
            <w:rPrChange w:id="455" w:author="Liang Zhao" w:date="2016-02-15T00:04:00Z">
              <w:rPr/>
            </w:rPrChange>
          </w:rPr>
          <w:t>Use JavaScript on navigation and home page</w:t>
        </w:r>
      </w:ins>
    </w:p>
    <w:p w:rsidR="000D49CD" w:rsidRPr="00EA1CA2" w:rsidRDefault="000D49CD">
      <w:pPr>
        <w:pStyle w:val="ListBullet"/>
        <w:rPr>
          <w:ins w:id="456" w:author="Liang Zhao" w:date="2016-02-14T23:19:00Z"/>
        </w:rPr>
        <w:pPrChange w:id="457" w:author="Liang Zhao" w:date="2016-02-14T23:13:00Z">
          <w:pPr/>
        </w:pPrChange>
      </w:pPr>
      <w:ins w:id="458" w:author="Liang Zhao" w:date="2016-02-14T23:15:00Z">
        <w:r w:rsidRPr="00C84588">
          <w:rPr>
            <w:sz w:val="22"/>
            <w:rPrChange w:id="459" w:author="Liang Zhao" w:date="2016-02-15T00:04:00Z">
              <w:rPr/>
            </w:rPrChange>
          </w:rPr>
          <w:t>Choose pictures and edit them for our pages</w:t>
        </w:r>
      </w:ins>
    </w:p>
    <w:p w:rsidR="000C54DB" w:rsidRPr="00EA1CA2" w:rsidRDefault="000C54DB">
      <w:pPr>
        <w:pStyle w:val="ListBullet"/>
        <w:rPr>
          <w:ins w:id="460" w:author="Liang Zhao" w:date="2016-02-14T23:19:00Z"/>
        </w:rPr>
        <w:pPrChange w:id="461" w:author="Liang Zhao" w:date="2016-02-14T23:13:00Z">
          <w:pPr/>
        </w:pPrChange>
      </w:pPr>
      <w:ins w:id="462" w:author="Liang Zhao" w:date="2016-02-14T23:19:00Z">
        <w:r w:rsidRPr="00C84588">
          <w:rPr>
            <w:sz w:val="22"/>
            <w:rPrChange w:id="463" w:author="Liang Zhao" w:date="2016-02-15T00:04:00Z">
              <w:rPr/>
            </w:rPrChange>
          </w:rPr>
          <w:t>Create user input form in contact us page</w:t>
        </w:r>
      </w:ins>
      <w:ins w:id="464" w:author="Liang Zhao" w:date="2016-02-14T23:20:00Z">
        <w:r w:rsidR="00A12944" w:rsidRPr="00C84588">
          <w:rPr>
            <w:sz w:val="22"/>
            <w:rPrChange w:id="465" w:author="Liang Zhao" w:date="2016-02-15T00:04:00Z">
              <w:rPr/>
            </w:rPrChange>
          </w:rPr>
          <w:t xml:space="preserve"> and use table element in our pages</w:t>
        </w:r>
      </w:ins>
    </w:p>
    <w:p w:rsidR="000C54DB" w:rsidRPr="00EA1CA2" w:rsidRDefault="00A12944">
      <w:pPr>
        <w:pStyle w:val="ListBullet"/>
        <w:rPr>
          <w:ins w:id="466" w:author="Liang Zhao" w:date="2016-02-14T23:29:00Z"/>
        </w:rPr>
        <w:pPrChange w:id="467" w:author="Liang Zhao" w:date="2016-02-14T23:13:00Z">
          <w:pPr/>
        </w:pPrChange>
      </w:pPr>
      <w:ins w:id="468" w:author="Liang Zhao" w:date="2016-02-14T23:26:00Z">
        <w:r w:rsidRPr="00C84588">
          <w:rPr>
            <w:sz w:val="22"/>
            <w:rPrChange w:id="469" w:author="Liang Zhao" w:date="2016-02-15T00:04:00Z">
              <w:rPr/>
            </w:rPrChange>
          </w:rPr>
          <w:t xml:space="preserve">Link the submit button to the pages which will show information have been </w:t>
        </w:r>
        <w:proofErr w:type="spellStart"/>
        <w:r w:rsidRPr="00C84588">
          <w:rPr>
            <w:sz w:val="22"/>
            <w:rPrChange w:id="470" w:author="Liang Zhao" w:date="2016-02-15T00:04:00Z">
              <w:rPr/>
            </w:rPrChange>
          </w:rPr>
          <w:t>recived</w:t>
        </w:r>
      </w:ins>
      <w:proofErr w:type="spellEnd"/>
    </w:p>
    <w:p w:rsidR="00A12944" w:rsidRPr="00EA1CA2" w:rsidRDefault="00A12944">
      <w:pPr>
        <w:pStyle w:val="ListBullet"/>
        <w:rPr>
          <w:ins w:id="471" w:author="Liang Zhao" w:date="2016-02-15T00:04:00Z"/>
        </w:rPr>
        <w:pPrChange w:id="472" w:author="Liang Zhao" w:date="2016-02-14T23:30:00Z">
          <w:pPr/>
        </w:pPrChange>
      </w:pPr>
      <w:ins w:id="473" w:author="Liang Zhao" w:date="2016-02-14T23:29:00Z">
        <w:r w:rsidRPr="00C84588">
          <w:rPr>
            <w:sz w:val="22"/>
            <w:rPrChange w:id="474" w:author="Liang Zhao" w:date="2016-02-15T00:04:00Z">
              <w:rPr/>
            </w:rPrChange>
          </w:rPr>
          <w:t xml:space="preserve">Validate the html and </w:t>
        </w:r>
        <w:proofErr w:type="spellStart"/>
        <w:r w:rsidRPr="00C84588">
          <w:rPr>
            <w:sz w:val="22"/>
            <w:rPrChange w:id="475" w:author="Liang Zhao" w:date="2016-02-15T00:04:00Z">
              <w:rPr/>
            </w:rPrChange>
          </w:rPr>
          <w:t>css</w:t>
        </w:r>
        <w:proofErr w:type="spellEnd"/>
        <w:r w:rsidRPr="00C84588">
          <w:rPr>
            <w:sz w:val="22"/>
            <w:rPrChange w:id="476" w:author="Liang Zhao" w:date="2016-02-15T00:04:00Z">
              <w:rPr/>
            </w:rPrChange>
          </w:rPr>
          <w:t xml:space="preserve"> in different browser</w:t>
        </w:r>
      </w:ins>
    </w:p>
    <w:p w:rsidR="00C84588" w:rsidRPr="00EA1CA2" w:rsidRDefault="00C84588">
      <w:pPr>
        <w:pStyle w:val="ListBullet"/>
        <w:rPr>
          <w:ins w:id="477" w:author="Liang Zhao" w:date="2016-02-14T23:30:00Z"/>
        </w:rPr>
        <w:pPrChange w:id="478" w:author="Liang Zhao" w:date="2016-02-14T23:30:00Z">
          <w:pPr/>
        </w:pPrChange>
      </w:pPr>
      <w:ins w:id="479" w:author="Liang Zhao" w:date="2016-02-15T00:04:00Z">
        <w:r w:rsidRPr="00C84588">
          <w:rPr>
            <w:sz w:val="22"/>
            <w:rPrChange w:id="480" w:author="Liang Zhao" w:date="2016-02-15T00:04:00Z">
              <w:rPr/>
            </w:rPrChange>
          </w:rPr>
          <w:t>A/B test for the color and picture choose</w:t>
        </w:r>
      </w:ins>
    </w:p>
    <w:p w:rsidR="008175C7" w:rsidRDefault="008175C7">
      <w:pPr>
        <w:pStyle w:val="Heading1"/>
        <w:rPr>
          <w:ins w:id="481" w:author="Liang Zhao" w:date="2016-02-14T23:30:00Z"/>
        </w:rPr>
        <w:pPrChange w:id="482" w:author="Liang Zhao" w:date="2016-02-14T23:30:00Z">
          <w:pPr/>
        </w:pPrChange>
      </w:pPr>
      <w:ins w:id="483" w:author="Liang Zhao" w:date="2016-02-14T23:30:00Z">
        <w:r>
          <w:t>Additional work</w:t>
        </w:r>
      </w:ins>
    </w:p>
    <w:p w:rsidR="00C75E91" w:rsidRDefault="00C75E91">
      <w:pPr>
        <w:rPr>
          <w:ins w:id="484" w:author="Liang Zhao" w:date="2016-02-14T23:32:00Z"/>
        </w:rPr>
      </w:pPr>
      <w:ins w:id="485" w:author="Liang Zhao" w:date="2016-02-14T23:30:00Z">
        <w:r>
          <w:t xml:space="preserve">We use javascript in the navigation part and the gallery part in our home page, and we try to fix some </w:t>
        </w:r>
      </w:ins>
    </w:p>
    <w:p w:rsidR="008175C7" w:rsidRDefault="00C75E91">
      <w:pPr>
        <w:rPr>
          <w:ins w:id="486" w:author="Liang Zhao" w:date="2016-02-14T23:45:00Z"/>
        </w:rPr>
      </w:pPr>
      <w:ins w:id="487" w:author="Liang Zhao" w:date="2016-02-14T23:30:00Z">
        <w:r>
          <w:t>javascript problem in our web pages</w:t>
        </w:r>
      </w:ins>
      <w:ins w:id="488" w:author="Liang Zhao" w:date="2016-02-14T23:32:00Z">
        <w:r>
          <w:t>.</w:t>
        </w:r>
      </w:ins>
    </w:p>
    <w:p w:rsidR="001433F0" w:rsidRDefault="001433F0">
      <w:pPr>
        <w:pStyle w:val="Heading1"/>
        <w:rPr>
          <w:ins w:id="489" w:author="Liang Zhao" w:date="2016-02-14T23:45:00Z"/>
        </w:rPr>
        <w:pPrChange w:id="490" w:author="Liang Zhao" w:date="2016-02-14T23:45:00Z">
          <w:pPr/>
        </w:pPrChange>
      </w:pPr>
      <w:ins w:id="491" w:author="Liang Zhao" w:date="2016-02-14T23:45:00Z">
        <w:r>
          <w:t>Issues in the milestone</w:t>
        </w:r>
      </w:ins>
    </w:p>
    <w:p w:rsidR="00DC1743" w:rsidRDefault="001433F0">
      <w:pPr>
        <w:rPr>
          <w:ins w:id="492" w:author="Liang Zhao" w:date="2016-02-15T01:06:00Z"/>
          <w:shd w:val="clear" w:color="auto" w:fill="FAFAFA"/>
        </w:rPr>
      </w:pPr>
      <w:ins w:id="493" w:author="Liang Zhao" w:date="2016-02-14T23:46:00Z">
        <w:r>
          <w:t>We have some problem about the position of element</w:t>
        </w:r>
        <w:r w:rsidR="00C92FCC">
          <w:t xml:space="preserve">, some of them have fixed and some of them have not yet. </w:t>
        </w:r>
      </w:ins>
      <w:ins w:id="494" w:author="Liang Zhao" w:date="2016-02-14T23:54:00Z">
        <w:r w:rsidR="00C92FCC">
          <w:t>We will fix that continue.</w:t>
        </w:r>
      </w:ins>
    </w:p>
    <w:p w:rsidR="00DC1743" w:rsidRDefault="00DC1743">
      <w:pPr>
        <w:pStyle w:val="Heading1"/>
        <w:rPr>
          <w:ins w:id="495" w:author="Liang Zhao" w:date="2016-02-15T01:06:00Z"/>
          <w:shd w:val="clear" w:color="auto" w:fill="FAFAFA"/>
        </w:rPr>
        <w:pPrChange w:id="496" w:author="Liang Zhao" w:date="2016-02-15T01:06:00Z">
          <w:pPr/>
        </w:pPrChange>
      </w:pPr>
      <w:ins w:id="497" w:author="Liang Zhao" w:date="2016-02-15T01:06:00Z">
        <w:r>
          <w:rPr>
            <w:shd w:val="clear" w:color="auto" w:fill="FAFAFA"/>
          </w:rPr>
          <w:t>A/B TEST</w:t>
        </w:r>
      </w:ins>
    </w:p>
    <w:p w:rsidR="00DC1743" w:rsidRDefault="00DC1743" w:rsidP="00DC1743">
      <w:pPr>
        <w:rPr>
          <w:ins w:id="498" w:author="Liang Zhao" w:date="2016-02-15T01:06:00Z"/>
        </w:rPr>
      </w:pPr>
      <w:ins w:id="499" w:author="Liang Zhao" w:date="2016-02-15T01:06:00Z">
        <w:r>
          <w:rPr>
            <w:rFonts w:hint="eastAsia"/>
          </w:rPr>
          <w:t>On the current home page, the main naviga</w:t>
        </w:r>
        <w:r>
          <w:t>t</w:t>
        </w:r>
        <w:r>
          <w:rPr>
            <w:rFonts w:hint="eastAsia"/>
          </w:rPr>
          <w:t xml:space="preserve">ion is with brighter </w:t>
        </w:r>
        <w:r>
          <w:t>background and has sub list background.</w:t>
        </w:r>
      </w:ins>
    </w:p>
    <w:p w:rsidR="00DC1743" w:rsidRDefault="00DC1743">
      <w:pPr>
        <w:jc w:val="center"/>
        <w:rPr>
          <w:ins w:id="500" w:author="Liang Zhao" w:date="2016-02-15T01:06:00Z"/>
        </w:rPr>
        <w:pPrChange w:id="501" w:author="Liang Zhao" w:date="2016-02-15T01:06:00Z">
          <w:pPr/>
        </w:pPrChange>
      </w:pPr>
      <w:ins w:id="502" w:author="Liang Zhao" w:date="2016-02-15T01:06:00Z">
        <w:r>
          <w:rPr>
            <w:noProof/>
            <w:lang w:val="en-CA" w:eastAsia="zh-CN"/>
          </w:rPr>
          <w:drawing>
            <wp:inline distT="0" distB="0" distL="0" distR="0" wp14:anchorId="5885563A" wp14:editId="0E49C47E">
              <wp:extent cx="4114901" cy="2314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5469" cy="2314895"/>
                      </a:xfrm>
                      <a:prstGeom prst="rect">
                        <a:avLst/>
                      </a:prstGeom>
                    </pic:spPr>
                  </pic:pic>
                </a:graphicData>
              </a:graphic>
            </wp:inline>
          </w:drawing>
        </w:r>
      </w:ins>
    </w:p>
    <w:p w:rsidR="00DC1743" w:rsidRDefault="00DC1743" w:rsidP="00DC1743">
      <w:pPr>
        <w:rPr>
          <w:ins w:id="503" w:author="Liang Zhao" w:date="2016-02-15T01:06:00Z"/>
        </w:rPr>
      </w:pPr>
    </w:p>
    <w:p w:rsidR="00DC1743" w:rsidRDefault="00DC1743" w:rsidP="00DC1743">
      <w:pPr>
        <w:rPr>
          <w:ins w:id="504" w:author="Liang Zhao" w:date="2016-02-15T01:06:00Z"/>
        </w:rPr>
      </w:pPr>
      <w:ins w:id="505" w:author="Liang Zhao" w:date="2016-02-15T01:06:00Z">
        <w:r>
          <w:rPr>
            <w:rFonts w:hint="eastAsia"/>
          </w:rPr>
          <w:t>Dark</w:t>
        </w:r>
        <w:r>
          <w:t>er</w:t>
        </w:r>
        <w:r>
          <w:rPr>
            <w:rFonts w:hint="eastAsia"/>
          </w:rPr>
          <w:t xml:space="preserve"> color for the main navigation background can balance the color of logo.</w:t>
        </w:r>
      </w:ins>
    </w:p>
    <w:p w:rsidR="00DC1743" w:rsidRDefault="00DC1743" w:rsidP="00DC1743">
      <w:pPr>
        <w:rPr>
          <w:ins w:id="506" w:author="Liang Zhao" w:date="2016-02-15T01:06:00Z"/>
        </w:rPr>
      </w:pPr>
      <w:ins w:id="507" w:author="Liang Zhao" w:date="2016-02-15T01:06:00Z">
        <w:r>
          <w:t>The sub list is with different font color and don’t need the background because when we hover on it, it has background to highlight it.</w:t>
        </w:r>
      </w:ins>
    </w:p>
    <w:p w:rsidR="00DC1743" w:rsidRDefault="00DC1743">
      <w:pPr>
        <w:jc w:val="center"/>
        <w:rPr>
          <w:ins w:id="508" w:author="Liang Zhao" w:date="2016-02-15T01:06:00Z"/>
        </w:rPr>
        <w:pPrChange w:id="509" w:author="Liang Zhao" w:date="2016-02-15T01:06:00Z">
          <w:pPr/>
        </w:pPrChange>
      </w:pPr>
      <w:ins w:id="510" w:author="Liang Zhao" w:date="2016-02-15T01:06:00Z">
        <w:r>
          <w:rPr>
            <w:noProof/>
            <w:lang w:val="en-CA" w:eastAsia="zh-CN"/>
          </w:rPr>
          <w:drawing>
            <wp:inline distT="0" distB="0" distL="0" distR="0" wp14:anchorId="3F03CBF2" wp14:editId="0FB3E945">
              <wp:extent cx="4210050" cy="2368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6271" cy="2371594"/>
                      </a:xfrm>
                      <a:prstGeom prst="rect">
                        <a:avLst/>
                      </a:prstGeom>
                    </pic:spPr>
                  </pic:pic>
                </a:graphicData>
              </a:graphic>
            </wp:inline>
          </w:drawing>
        </w:r>
      </w:ins>
    </w:p>
    <w:p w:rsidR="00DC1743" w:rsidRPr="00DC1743" w:rsidRDefault="00DC1743">
      <w:pPr>
        <w:rPr>
          <w:ins w:id="511" w:author="Liang Zhao" w:date="2016-02-15T00:05:00Z"/>
          <w:rPrChange w:id="512" w:author="Liang Zhao" w:date="2016-02-15T01:06:00Z">
            <w:rPr>
              <w:ins w:id="513" w:author="Liang Zhao" w:date="2016-02-15T00:05:00Z"/>
              <w:shd w:val="clear" w:color="auto" w:fill="FAFAFA"/>
            </w:rPr>
          </w:rPrChange>
        </w:rPr>
      </w:pPr>
    </w:p>
    <w:p w:rsidR="004C18C6" w:rsidRDefault="004C18C6">
      <w:pPr>
        <w:pStyle w:val="Heading1"/>
        <w:rPr>
          <w:ins w:id="514" w:author="Liang Zhao" w:date="2016-02-15T00:06:00Z"/>
        </w:rPr>
        <w:pPrChange w:id="515" w:author="Liang Zhao" w:date="2016-02-15T00:05:00Z">
          <w:pPr/>
        </w:pPrChange>
      </w:pPr>
      <w:ins w:id="516" w:author="Liang Zhao" w:date="2016-02-15T00:05:00Z">
        <w:r>
          <w:t>Screenshot for the front pages and the form page</w:t>
        </w:r>
      </w:ins>
    </w:p>
    <w:p w:rsidR="004C18C6" w:rsidRDefault="004C18C6">
      <w:pPr>
        <w:pStyle w:val="Heading2"/>
        <w:rPr>
          <w:ins w:id="517" w:author="Liang Zhao" w:date="2016-02-15T00:06:00Z"/>
        </w:rPr>
        <w:pPrChange w:id="518" w:author="Liang Zhao" w:date="2016-02-15T00:06:00Z">
          <w:pPr/>
        </w:pPrChange>
      </w:pPr>
      <w:ins w:id="519" w:author="Liang Zhao" w:date="2016-02-15T00:06:00Z">
        <w:r>
          <w:t>Home page</w:t>
        </w:r>
      </w:ins>
    </w:p>
    <w:p w:rsidR="004C18C6" w:rsidRDefault="004C18C6">
      <w:pPr>
        <w:jc w:val="center"/>
        <w:rPr>
          <w:ins w:id="520" w:author="Liang Zhao" w:date="2016-02-15T00:07:00Z"/>
        </w:rPr>
        <w:pPrChange w:id="521" w:author="Liang Zhao" w:date="2016-02-15T00:06:00Z">
          <w:pPr/>
        </w:pPrChange>
      </w:pPr>
      <w:ins w:id="522" w:author="Liang Zhao" w:date="2016-02-15T00:06:00Z">
        <w:r>
          <w:rPr>
            <w:noProof/>
            <w:lang w:val="en-CA" w:eastAsia="zh-CN"/>
          </w:rPr>
          <w:drawing>
            <wp:inline distT="0" distB="0" distL="0" distR="0">
              <wp:extent cx="3436620" cy="26187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val Guide for International Stude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0903" cy="2621998"/>
                      </a:xfrm>
                      <a:prstGeom prst="rect">
                        <a:avLst/>
                      </a:prstGeom>
                    </pic:spPr>
                  </pic:pic>
                </a:graphicData>
              </a:graphic>
            </wp:inline>
          </w:drawing>
        </w:r>
      </w:ins>
    </w:p>
    <w:p w:rsidR="004C18C6" w:rsidRDefault="004C18C6">
      <w:pPr>
        <w:pStyle w:val="Heading2"/>
        <w:rPr>
          <w:ins w:id="523" w:author="Liang Zhao" w:date="2016-02-15T00:07:00Z"/>
        </w:rPr>
        <w:pPrChange w:id="524" w:author="Liang Zhao" w:date="2016-02-15T00:07:00Z">
          <w:pPr/>
        </w:pPrChange>
      </w:pPr>
      <w:ins w:id="525" w:author="Liang Zhao" w:date="2016-02-15T00:07:00Z">
        <w:r>
          <w:lastRenderedPageBreak/>
          <w:t>Sub-home pages</w:t>
        </w:r>
      </w:ins>
    </w:p>
    <w:p w:rsidR="004C18C6" w:rsidRDefault="004C18C6">
      <w:pPr>
        <w:jc w:val="center"/>
        <w:rPr>
          <w:ins w:id="526" w:author="Liang Zhao" w:date="2016-02-15T00:16:00Z"/>
        </w:rPr>
        <w:pPrChange w:id="527" w:author="Liang Zhao" w:date="2016-02-15T00:07:00Z">
          <w:pPr/>
        </w:pPrChange>
      </w:pPr>
      <w:ins w:id="528" w:author="Liang Zhao" w:date="2016-02-15T00:07:00Z">
        <w:r>
          <w:rPr>
            <w:noProof/>
            <w:lang w:val="en-CA" w:eastAsia="zh-CN"/>
          </w:rPr>
          <w:drawing>
            <wp:inline distT="0" distB="0" distL="0" distR="0">
              <wp:extent cx="3312087" cy="3634740"/>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oo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3072" cy="3635821"/>
                      </a:xfrm>
                      <a:prstGeom prst="rect">
                        <a:avLst/>
                      </a:prstGeom>
                    </pic:spPr>
                  </pic:pic>
                </a:graphicData>
              </a:graphic>
            </wp:inline>
          </w:drawing>
        </w:r>
      </w:ins>
    </w:p>
    <w:p w:rsidR="00C150E3" w:rsidRDefault="00C150E3">
      <w:pPr>
        <w:jc w:val="center"/>
        <w:rPr>
          <w:ins w:id="529" w:author="Liang Zhao" w:date="2016-02-15T00:10:00Z"/>
        </w:rPr>
        <w:pPrChange w:id="530" w:author="Liang Zhao" w:date="2016-02-15T00:07:00Z">
          <w:pPr/>
        </w:pPrChange>
      </w:pPr>
      <w:ins w:id="531" w:author="Liang Zhao" w:date="2016-02-15T00:16:00Z">
        <w:r>
          <w:t>Schools</w:t>
        </w:r>
      </w:ins>
    </w:p>
    <w:p w:rsidR="00C150E3" w:rsidRDefault="00C150E3">
      <w:pPr>
        <w:jc w:val="center"/>
        <w:rPr>
          <w:ins w:id="532" w:author="Liang Zhao" w:date="2016-02-15T00:16:00Z"/>
        </w:rPr>
        <w:pPrChange w:id="533" w:author="Liang Zhao" w:date="2016-02-15T00:07:00Z">
          <w:pPr/>
        </w:pPrChange>
      </w:pPr>
      <w:ins w:id="534" w:author="Liang Zhao" w:date="2016-02-15T00:16:00Z">
        <w:r>
          <w:rPr>
            <w:noProof/>
            <w:lang w:val="en-CA" w:eastAsia="zh-CN"/>
          </w:rPr>
          <w:drawing>
            <wp:inline distT="0" distB="0" distL="0" distR="0">
              <wp:extent cx="3832860" cy="233773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ertainment in Vancouv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9562" cy="2341818"/>
                      </a:xfrm>
                      <a:prstGeom prst="rect">
                        <a:avLst/>
                      </a:prstGeom>
                    </pic:spPr>
                  </pic:pic>
                </a:graphicData>
              </a:graphic>
            </wp:inline>
          </w:drawing>
        </w:r>
      </w:ins>
    </w:p>
    <w:p w:rsidR="00C150E3" w:rsidRDefault="00C150E3">
      <w:pPr>
        <w:jc w:val="center"/>
        <w:rPr>
          <w:ins w:id="535" w:author="Liang Zhao" w:date="2016-02-15T00:17:00Z"/>
        </w:rPr>
        <w:pPrChange w:id="536" w:author="Liang Zhao" w:date="2016-02-15T00:07:00Z">
          <w:pPr/>
        </w:pPrChange>
      </w:pPr>
      <w:ins w:id="537" w:author="Liang Zhao" w:date="2016-02-15T00:16:00Z">
        <w:r>
          <w:t>Living info</w:t>
        </w:r>
      </w:ins>
    </w:p>
    <w:p w:rsidR="00C150E3" w:rsidRDefault="00336FD5">
      <w:pPr>
        <w:jc w:val="center"/>
        <w:rPr>
          <w:ins w:id="538" w:author="Liang Zhao" w:date="2016-02-15T00:23:00Z"/>
        </w:rPr>
        <w:pPrChange w:id="539" w:author="Liang Zhao" w:date="2016-02-15T00:07:00Z">
          <w:pPr/>
        </w:pPrChange>
      </w:pPr>
      <w:ins w:id="540" w:author="Liang Zhao" w:date="2016-02-15T00:23:00Z">
        <w:r>
          <w:rPr>
            <w:noProof/>
            <w:lang w:val="en-CA" w:eastAsia="zh-CN"/>
          </w:rPr>
          <w:lastRenderedPageBreak/>
          <w:drawing>
            <wp:inline distT="0" distB="0" distL="0" distR="0">
              <wp:extent cx="3964129" cy="1874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 U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8699" cy="1876681"/>
                      </a:xfrm>
                      <a:prstGeom prst="rect">
                        <a:avLst/>
                      </a:prstGeom>
                    </pic:spPr>
                  </pic:pic>
                </a:graphicData>
              </a:graphic>
            </wp:inline>
          </w:drawing>
        </w:r>
      </w:ins>
    </w:p>
    <w:p w:rsidR="00336FD5" w:rsidRDefault="00336FD5">
      <w:pPr>
        <w:jc w:val="center"/>
        <w:rPr>
          <w:ins w:id="541" w:author="Liang Zhao" w:date="2016-02-15T00:07:00Z"/>
        </w:rPr>
        <w:pPrChange w:id="542" w:author="Liang Zhao" w:date="2016-02-15T00:07:00Z">
          <w:pPr/>
        </w:pPrChange>
      </w:pPr>
      <w:ins w:id="543" w:author="Liang Zhao" w:date="2016-02-15T00:23:00Z">
        <w:r>
          <w:t>About us</w:t>
        </w:r>
      </w:ins>
    </w:p>
    <w:p w:rsidR="004C18C6" w:rsidRDefault="004C18C6">
      <w:pPr>
        <w:jc w:val="center"/>
        <w:rPr>
          <w:ins w:id="544" w:author="Liang Zhao" w:date="2016-02-15T00:17:00Z"/>
        </w:rPr>
        <w:pPrChange w:id="545" w:author="Liang Zhao" w:date="2016-02-15T00:07:00Z">
          <w:pPr/>
        </w:pPrChange>
      </w:pPr>
      <w:ins w:id="546" w:author="Liang Zhao" w:date="2016-02-15T00:09:00Z">
        <w:r>
          <w:rPr>
            <w:noProof/>
            <w:lang w:val="en-CA" w:eastAsia="zh-CN"/>
          </w:rPr>
          <w:drawing>
            <wp:inline distT="0" distB="0" distL="0" distR="0">
              <wp:extent cx="3852664" cy="2598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56304" cy="2600875"/>
                      </a:xfrm>
                      <a:prstGeom prst="rect">
                        <a:avLst/>
                      </a:prstGeom>
                    </pic:spPr>
                  </pic:pic>
                </a:graphicData>
              </a:graphic>
            </wp:inline>
          </w:drawing>
        </w:r>
      </w:ins>
    </w:p>
    <w:p w:rsidR="00C150E3" w:rsidRDefault="00C150E3">
      <w:pPr>
        <w:jc w:val="center"/>
        <w:rPr>
          <w:ins w:id="547" w:author="Liang Zhao" w:date="2016-02-15T01:30:00Z"/>
        </w:rPr>
        <w:pPrChange w:id="548" w:author="Liang Zhao" w:date="2016-02-15T00:07:00Z">
          <w:pPr/>
        </w:pPrChange>
      </w:pPr>
      <w:ins w:id="549" w:author="Liang Zhao" w:date="2016-02-15T00:17:00Z">
        <w:r>
          <w:t>Contact us</w:t>
        </w:r>
      </w:ins>
    </w:p>
    <w:p w:rsidR="00607DDC" w:rsidRDefault="00607DDC">
      <w:pPr>
        <w:jc w:val="center"/>
        <w:rPr>
          <w:ins w:id="550" w:author="Liang Zhao" w:date="2016-02-15T01:33:00Z"/>
        </w:rPr>
        <w:pPrChange w:id="551" w:author="Liang Zhao" w:date="2016-02-15T00:07:00Z">
          <w:pPr/>
        </w:pPrChange>
      </w:pPr>
      <w:ins w:id="552" w:author="Liang Zhao" w:date="2016-02-15T01:33:00Z">
        <w:r>
          <w:rPr>
            <w:noProof/>
            <w:lang w:val="en-CA" w:eastAsia="zh-CN"/>
          </w:rPr>
          <w:drawing>
            <wp:inline distT="0" distB="0" distL="0" distR="0">
              <wp:extent cx="3983181" cy="30928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 csss.JPG"/>
                      <pic:cNvPicPr/>
                    </pic:nvPicPr>
                    <pic:blipFill>
                      <a:blip r:embed="rId17">
                        <a:extLst>
                          <a:ext uri="{28A0092B-C50C-407E-A947-70E740481C1C}">
                            <a14:useLocalDpi xmlns:a14="http://schemas.microsoft.com/office/drawing/2010/main" val="0"/>
                          </a:ext>
                        </a:extLst>
                      </a:blip>
                      <a:stretch>
                        <a:fillRect/>
                      </a:stretch>
                    </pic:blipFill>
                    <pic:spPr>
                      <a:xfrm>
                        <a:off x="0" y="0"/>
                        <a:ext cx="3985545" cy="3094718"/>
                      </a:xfrm>
                      <a:prstGeom prst="rect">
                        <a:avLst/>
                      </a:prstGeom>
                    </pic:spPr>
                  </pic:pic>
                </a:graphicData>
              </a:graphic>
            </wp:inline>
          </w:drawing>
        </w:r>
      </w:ins>
    </w:p>
    <w:p w:rsidR="00607DDC" w:rsidRDefault="00607DDC">
      <w:pPr>
        <w:jc w:val="center"/>
        <w:rPr>
          <w:ins w:id="553" w:author="Liang Zhao" w:date="2016-02-15T01:33:00Z"/>
        </w:rPr>
        <w:pPrChange w:id="554" w:author="Liang Zhao" w:date="2016-02-15T00:07:00Z">
          <w:pPr/>
        </w:pPrChange>
      </w:pPr>
      <w:ins w:id="555" w:author="Liang Zhao" w:date="2016-02-15T01:33:00Z">
        <w:r>
          <w:rPr>
            <w:lang w:eastAsia="zh-CN"/>
          </w:rPr>
          <w:t>B</w:t>
        </w:r>
        <w:r>
          <w:rPr>
            <w:rFonts w:hint="eastAsia"/>
            <w:lang w:eastAsia="zh-CN"/>
          </w:rPr>
          <w:t>ase</w:t>
        </w:r>
        <w:r>
          <w:t xml:space="preserve">.css </w:t>
        </w:r>
      </w:ins>
    </w:p>
    <w:p w:rsidR="00607DDC" w:rsidRDefault="00607DDC">
      <w:pPr>
        <w:jc w:val="center"/>
        <w:rPr>
          <w:ins w:id="556" w:author="Liang Zhao" w:date="2016-02-15T01:33:00Z"/>
        </w:rPr>
        <w:pPrChange w:id="557" w:author="Liang Zhao" w:date="2016-02-15T00:07:00Z">
          <w:pPr/>
        </w:pPrChange>
      </w:pPr>
      <w:ins w:id="558" w:author="Liang Zhao" w:date="2016-02-15T01:33:00Z">
        <w:r>
          <w:rPr>
            <w:noProof/>
            <w:lang w:val="en-CA" w:eastAsia="zh-CN"/>
          </w:rPr>
          <w:lastRenderedPageBreak/>
          <w:drawing>
            <wp:inline distT="0" distB="0" distL="0" distR="0">
              <wp:extent cx="2087880" cy="18516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der.JPG"/>
                      <pic:cNvPicPr/>
                    </pic:nvPicPr>
                    <pic:blipFill>
                      <a:blip r:embed="rId18">
                        <a:extLst>
                          <a:ext uri="{28A0092B-C50C-407E-A947-70E740481C1C}">
                            <a14:useLocalDpi xmlns:a14="http://schemas.microsoft.com/office/drawing/2010/main" val="0"/>
                          </a:ext>
                        </a:extLst>
                      </a:blip>
                      <a:stretch>
                        <a:fillRect/>
                      </a:stretch>
                    </pic:blipFill>
                    <pic:spPr>
                      <a:xfrm>
                        <a:off x="0" y="0"/>
                        <a:ext cx="2087880" cy="1851660"/>
                      </a:xfrm>
                      <a:prstGeom prst="rect">
                        <a:avLst/>
                      </a:prstGeom>
                    </pic:spPr>
                  </pic:pic>
                </a:graphicData>
              </a:graphic>
            </wp:inline>
          </w:drawing>
        </w:r>
      </w:ins>
    </w:p>
    <w:p w:rsidR="00607DDC" w:rsidRPr="004C18C6" w:rsidRDefault="00607DDC">
      <w:pPr>
        <w:jc w:val="center"/>
        <w:rPr>
          <w:ins w:id="559" w:author="Liang Zhao" w:date="2016-02-14T23:55:00Z"/>
        </w:rPr>
        <w:pPrChange w:id="560" w:author="Liang Zhao" w:date="2016-02-15T00:07:00Z">
          <w:pPr/>
        </w:pPrChange>
      </w:pPr>
      <w:ins w:id="561" w:author="Liang Zhao" w:date="2016-02-15T01:33:00Z">
        <w:r>
          <w:t>Folder for all works</w:t>
        </w:r>
      </w:ins>
    </w:p>
    <w:p w:rsidR="001527EF" w:rsidRDefault="001527EF" w:rsidP="001527EF">
      <w:pPr>
        <w:pStyle w:val="Heading1"/>
        <w:rPr>
          <w:ins w:id="562" w:author="Liang Zhao" w:date="2016-02-14T21:54:00Z"/>
          <w:lang w:val="en-US"/>
        </w:rPr>
      </w:pPr>
      <w:ins w:id="563" w:author="Liang Zhao" w:date="2016-02-14T21:54:00Z">
        <w:r>
          <w:rPr>
            <w:rFonts w:hint="eastAsia"/>
            <w:lang w:val="en-US"/>
          </w:rPr>
          <w:t>Milestone2</w:t>
        </w:r>
      </w:ins>
    </w:p>
    <w:p w:rsidR="001527EF" w:rsidRPr="00927EFC" w:rsidRDefault="001527EF" w:rsidP="001527EF">
      <w:pPr>
        <w:pStyle w:val="Heading1"/>
        <w:rPr>
          <w:ins w:id="564" w:author="Liang Zhao" w:date="2016-02-14T21:54:00Z"/>
          <w:lang w:val="en-US"/>
        </w:rPr>
      </w:pPr>
      <w:ins w:id="565" w:author="Liang Zhao" w:date="2016-02-14T21:54:00Z">
        <w:r>
          <w:rPr>
            <w:lang w:val="en-US"/>
          </w:rPr>
          <w:t>Layout Design</w:t>
        </w:r>
      </w:ins>
    </w:p>
    <w:p w:rsidR="001527EF" w:rsidRDefault="001527EF" w:rsidP="001527EF">
      <w:pPr>
        <w:pStyle w:val="Heading2"/>
        <w:rPr>
          <w:ins w:id="566" w:author="Liang Zhao" w:date="2016-02-14T21:54:00Z"/>
          <w:lang w:val="en-US"/>
        </w:rPr>
      </w:pPr>
      <w:ins w:id="567" w:author="Liang Zhao" w:date="2016-02-14T21:54:00Z">
        <w:r>
          <w:rPr>
            <w:lang w:val="en-US"/>
          </w:rPr>
          <w:t>Site Map</w:t>
        </w:r>
      </w:ins>
    </w:p>
    <w:p w:rsidR="001527EF" w:rsidRDefault="001527EF" w:rsidP="001527EF">
      <w:pPr>
        <w:rPr>
          <w:ins w:id="568" w:author="Liang Zhao" w:date="2016-02-14T21:54:00Z"/>
          <w:lang w:val="en-US"/>
        </w:rPr>
      </w:pPr>
      <w:ins w:id="569" w:author="Liang Zhao" w:date="2016-02-14T21:54:00Z">
        <w:r>
          <w:rPr>
            <w:noProof/>
            <w:lang w:val="en-CA" w:eastAsia="zh-CN"/>
          </w:rPr>
          <w:drawing>
            <wp:inline distT="0" distB="0" distL="0" distR="0" wp14:anchorId="0859BEEC" wp14:editId="75FE242B">
              <wp:extent cx="6038742" cy="34594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 Map.jpg"/>
                      <pic:cNvPicPr/>
                    </pic:nvPicPr>
                    <pic:blipFill>
                      <a:blip r:embed="rId19">
                        <a:extLst>
                          <a:ext uri="{28A0092B-C50C-407E-A947-70E740481C1C}">
                            <a14:useLocalDpi xmlns:a14="http://schemas.microsoft.com/office/drawing/2010/main" val="0"/>
                          </a:ext>
                        </a:extLst>
                      </a:blip>
                      <a:stretch>
                        <a:fillRect/>
                      </a:stretch>
                    </pic:blipFill>
                    <pic:spPr>
                      <a:xfrm>
                        <a:off x="0" y="0"/>
                        <a:ext cx="6055345" cy="3468992"/>
                      </a:xfrm>
                      <a:prstGeom prst="rect">
                        <a:avLst/>
                      </a:prstGeom>
                    </pic:spPr>
                  </pic:pic>
                </a:graphicData>
              </a:graphic>
            </wp:inline>
          </w:drawing>
        </w:r>
      </w:ins>
    </w:p>
    <w:p w:rsidR="001527EF" w:rsidRDefault="001527EF" w:rsidP="001527EF">
      <w:pPr>
        <w:rPr>
          <w:ins w:id="570" w:author="Liang Zhao" w:date="2016-02-14T21:54:00Z"/>
          <w:lang w:val="en-US"/>
        </w:rPr>
      </w:pPr>
    </w:p>
    <w:p w:rsidR="001527EF" w:rsidRDefault="001527EF" w:rsidP="001527EF">
      <w:pPr>
        <w:pStyle w:val="Heading2"/>
        <w:rPr>
          <w:ins w:id="571" w:author="Liang Zhao" w:date="2016-02-14T21:54:00Z"/>
          <w:lang w:val="en-US"/>
        </w:rPr>
      </w:pPr>
      <w:ins w:id="572" w:author="Liang Zhao" w:date="2016-02-14T21:54:00Z">
        <w:r>
          <w:rPr>
            <w:lang w:val="en-US"/>
          </w:rPr>
          <w:lastRenderedPageBreak/>
          <w:t>Layout</w:t>
        </w:r>
      </w:ins>
    </w:p>
    <w:p w:rsidR="001527EF" w:rsidRDefault="001527EF" w:rsidP="001527EF">
      <w:pPr>
        <w:jc w:val="center"/>
        <w:rPr>
          <w:ins w:id="573" w:author="Liang Zhao" w:date="2016-02-14T21:54:00Z"/>
          <w:lang w:val="en-US"/>
        </w:rPr>
      </w:pPr>
      <w:ins w:id="574" w:author="Liang Zhao" w:date="2016-02-14T21:54:00Z">
        <w:r>
          <w:rPr>
            <w:lang w:val="en-US"/>
          </w:rPr>
          <w:t>This is our Home page lay out</w:t>
        </w:r>
        <w:r>
          <w:rPr>
            <w:noProof/>
            <w:lang w:val="en-CA" w:eastAsia="zh-CN"/>
          </w:rPr>
          <w:drawing>
            <wp:inline distT="0" distB="0" distL="0" distR="0" wp14:anchorId="31BE8DEB" wp14:editId="7657336E">
              <wp:extent cx="4998720" cy="536951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04952" cy="5376209"/>
                      </a:xfrm>
                      <a:prstGeom prst="rect">
                        <a:avLst/>
                      </a:prstGeom>
                    </pic:spPr>
                  </pic:pic>
                </a:graphicData>
              </a:graphic>
            </wp:inline>
          </w:drawing>
        </w:r>
      </w:ins>
    </w:p>
    <w:p w:rsidR="001527EF" w:rsidRDefault="001527EF" w:rsidP="001527EF">
      <w:pPr>
        <w:jc w:val="center"/>
        <w:rPr>
          <w:ins w:id="575" w:author="Liang Zhao" w:date="2016-02-14T21:54:00Z"/>
          <w:lang w:val="en-US"/>
        </w:rPr>
      </w:pPr>
      <w:ins w:id="576" w:author="Liang Zhao" w:date="2016-02-14T21:54:00Z">
        <w:r>
          <w:rPr>
            <w:noProof/>
            <w:lang w:val="en-CA" w:eastAsia="zh-CN"/>
          </w:rPr>
          <w:lastRenderedPageBreak/>
          <w:drawing>
            <wp:inline distT="0" distB="0" distL="0" distR="0" wp14:anchorId="0A5CF29C" wp14:editId="2AD3F0AA">
              <wp:extent cx="4792081" cy="37261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111111111111111111.JPG"/>
                      <pic:cNvPicPr/>
                    </pic:nvPicPr>
                    <pic:blipFill>
                      <a:blip r:embed="rId21">
                        <a:extLst>
                          <a:ext uri="{28A0092B-C50C-407E-A947-70E740481C1C}">
                            <a14:useLocalDpi xmlns:a14="http://schemas.microsoft.com/office/drawing/2010/main" val="0"/>
                          </a:ext>
                        </a:extLst>
                      </a:blip>
                      <a:stretch>
                        <a:fillRect/>
                      </a:stretch>
                    </pic:blipFill>
                    <pic:spPr>
                      <a:xfrm>
                        <a:off x="0" y="0"/>
                        <a:ext cx="4798989" cy="3731551"/>
                      </a:xfrm>
                      <a:prstGeom prst="rect">
                        <a:avLst/>
                      </a:prstGeom>
                    </pic:spPr>
                  </pic:pic>
                </a:graphicData>
              </a:graphic>
            </wp:inline>
          </w:drawing>
        </w:r>
      </w:ins>
    </w:p>
    <w:p w:rsidR="001527EF" w:rsidRDefault="001527EF" w:rsidP="001527EF">
      <w:pPr>
        <w:rPr>
          <w:ins w:id="577" w:author="Liang Zhao" w:date="2016-02-15T02:10:00Z"/>
          <w:lang w:val="en-US"/>
        </w:rPr>
      </w:pPr>
      <w:ins w:id="578" w:author="Liang Zhao" w:date="2016-02-14T21:54:00Z">
        <w:r>
          <w:rPr>
            <w:lang w:val="en-US"/>
          </w:rPr>
          <w:t>Other content pages will base on this layout because same structure can help readers to find the same types of data and compare the data.</w:t>
        </w:r>
      </w:ins>
    </w:p>
    <w:p w:rsidR="00C12706" w:rsidRDefault="00C12706">
      <w:pPr>
        <w:jc w:val="center"/>
        <w:rPr>
          <w:ins w:id="579" w:author="Liang Zhao" w:date="2016-02-15T02:11:00Z"/>
          <w:lang w:val="en-US"/>
        </w:rPr>
        <w:pPrChange w:id="580" w:author="Liang Zhao" w:date="2016-02-15T02:10:00Z">
          <w:pPr/>
        </w:pPrChange>
      </w:pPr>
      <w:ins w:id="581" w:author="Liang Zhao" w:date="2016-02-15T02:10:00Z">
        <w:r>
          <w:rPr>
            <w:noProof/>
            <w:lang w:val="en-CA" w:eastAsia="zh-CN"/>
          </w:rPr>
          <w:drawing>
            <wp:inline distT="0" distB="0" distL="0" distR="0">
              <wp:extent cx="3179619" cy="4280725"/>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fr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2321" cy="4311289"/>
                      </a:xfrm>
                      <a:prstGeom prst="rect">
                        <a:avLst/>
                      </a:prstGeom>
                    </pic:spPr>
                  </pic:pic>
                </a:graphicData>
              </a:graphic>
            </wp:inline>
          </w:drawing>
        </w:r>
      </w:ins>
    </w:p>
    <w:p w:rsidR="00FB1D43" w:rsidRDefault="00FB1D43">
      <w:pPr>
        <w:jc w:val="center"/>
        <w:rPr>
          <w:ins w:id="582" w:author="Liang Zhao" w:date="2016-02-14T23:42:00Z"/>
          <w:lang w:val="en-US"/>
        </w:rPr>
        <w:pPrChange w:id="583" w:author="Liang Zhao" w:date="2016-02-15T02:10:00Z">
          <w:pPr/>
        </w:pPrChange>
      </w:pPr>
      <w:ins w:id="584" w:author="Liang Zhao" w:date="2016-02-15T02:12:00Z">
        <w:r>
          <w:rPr>
            <w:lang w:val="en-US" w:eastAsia="zh-CN"/>
          </w:rPr>
          <w:t>C</w:t>
        </w:r>
        <w:r>
          <w:rPr>
            <w:rFonts w:hint="eastAsia"/>
            <w:lang w:val="en-US" w:eastAsia="zh-CN"/>
          </w:rPr>
          <w:t>ontact</w:t>
        </w:r>
        <w:r>
          <w:rPr>
            <w:lang w:val="en-US"/>
          </w:rPr>
          <w:t xml:space="preserve"> </w:t>
        </w:r>
        <w:r>
          <w:rPr>
            <w:rFonts w:hint="eastAsia"/>
            <w:lang w:val="en-US" w:eastAsia="zh-CN"/>
          </w:rPr>
          <w:t>us page</w:t>
        </w:r>
      </w:ins>
    </w:p>
    <w:p w:rsidR="002F7022" w:rsidRDefault="002F7022">
      <w:pPr>
        <w:pStyle w:val="Heading1"/>
        <w:rPr>
          <w:ins w:id="585" w:author="Liang Zhao" w:date="2016-02-14T23:42:00Z"/>
          <w:lang w:val="en-US"/>
        </w:rPr>
        <w:pPrChange w:id="586" w:author="Liang Zhao" w:date="2016-02-14T23:42:00Z">
          <w:pPr/>
        </w:pPrChange>
      </w:pPr>
      <w:ins w:id="587" w:author="Liang Zhao" w:date="2016-02-14T23:42:00Z">
        <w:r>
          <w:rPr>
            <w:lang w:val="en-US"/>
          </w:rPr>
          <w:lastRenderedPageBreak/>
          <w:t>Print Layout</w:t>
        </w:r>
      </w:ins>
      <w:ins w:id="588" w:author="Liang Zhao" w:date="2016-02-14T23:45:00Z">
        <w:r>
          <w:rPr>
            <w:lang w:val="en-US"/>
          </w:rPr>
          <w:t xml:space="preserve"> of home page</w:t>
        </w:r>
      </w:ins>
    </w:p>
    <w:p w:rsidR="002F7022" w:rsidRPr="002F7022" w:rsidRDefault="009D3D50">
      <w:pPr>
        <w:jc w:val="center"/>
        <w:rPr>
          <w:ins w:id="589" w:author="Liang Zhao" w:date="2016-02-14T21:54:00Z"/>
          <w:lang w:val="en-US"/>
        </w:rPr>
        <w:pPrChange w:id="590" w:author="Liang Zhao" w:date="2016-02-14T23:45:00Z">
          <w:pPr/>
        </w:pPrChange>
      </w:pPr>
      <w:ins w:id="591" w:author="Liang Zhao" w:date="2016-02-15T00:01:00Z">
        <w:r w:rsidRPr="009D3D50">
          <w:rPr>
            <w:noProof/>
            <w:lang w:val="en-CA" w:eastAsia="zh-CN"/>
          </w:rPr>
          <w:drawing>
            <wp:inline distT="0" distB="0" distL="0" distR="0">
              <wp:extent cx="6120765" cy="4664533"/>
              <wp:effectExtent l="0" t="0" r="0" b="3175"/>
              <wp:docPr id="8" name="Picture 8" descr="C:\Users\Victor Zhao\Desktop\Servival Guide for International 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 Zhao\Desktop\Servival Guide for International Studen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765" cy="4664533"/>
                      </a:xfrm>
                      <a:prstGeom prst="rect">
                        <a:avLst/>
                      </a:prstGeom>
                      <a:noFill/>
                      <a:ln>
                        <a:noFill/>
                      </a:ln>
                    </pic:spPr>
                  </pic:pic>
                </a:graphicData>
              </a:graphic>
            </wp:inline>
          </w:drawing>
        </w:r>
      </w:ins>
    </w:p>
    <w:p w:rsidR="001527EF" w:rsidRDefault="001527EF" w:rsidP="001527EF">
      <w:pPr>
        <w:pStyle w:val="Heading2"/>
        <w:rPr>
          <w:ins w:id="592" w:author="Liang Zhao" w:date="2016-02-14T21:54:00Z"/>
          <w:lang w:val="en-US"/>
        </w:rPr>
      </w:pPr>
      <w:ins w:id="593" w:author="Liang Zhao" w:date="2016-02-14T21:54:00Z">
        <w:r>
          <w:rPr>
            <w:lang w:val="en-US"/>
          </w:rPr>
          <w:t>Color Choose</w:t>
        </w:r>
      </w:ins>
    </w:p>
    <w:p w:rsidR="001527EF" w:rsidRDefault="001527EF" w:rsidP="001527EF">
      <w:pPr>
        <w:rPr>
          <w:ins w:id="594" w:author="Liang Zhao" w:date="2016-02-14T21:54:00Z"/>
          <w:lang w:val="en-US"/>
        </w:rPr>
      </w:pPr>
      <w:ins w:id="595" w:author="Liang Zhao" w:date="2016-02-14T21:54:00Z">
        <w:r>
          <w:rPr>
            <w:lang w:val="en-US"/>
          </w:rPr>
          <w:t>Background color: Black</w:t>
        </w:r>
      </w:ins>
    </w:p>
    <w:p w:rsidR="001527EF" w:rsidRDefault="001527EF" w:rsidP="001527EF">
      <w:pPr>
        <w:rPr>
          <w:ins w:id="596" w:author="Liang Zhao" w:date="2016-02-14T21:54:00Z"/>
          <w:lang w:val="en-US"/>
        </w:rPr>
      </w:pPr>
      <w:ins w:id="597" w:author="Liang Zhao" w:date="2016-02-14T21:54:00Z">
        <w:r>
          <w:rPr>
            <w:lang w:val="en-US"/>
          </w:rPr>
          <w:t>Text color: White</w:t>
        </w:r>
      </w:ins>
    </w:p>
    <w:p w:rsidR="001527EF" w:rsidRDefault="001527EF" w:rsidP="001527EF">
      <w:pPr>
        <w:rPr>
          <w:ins w:id="598" w:author="Liang Zhao" w:date="2016-02-14T21:54:00Z"/>
          <w:lang w:val="en-US"/>
        </w:rPr>
      </w:pPr>
      <w:ins w:id="599" w:author="Liang Zhao" w:date="2016-02-14T21:54:00Z">
        <w:r>
          <w:rPr>
            <w:lang w:val="en-US"/>
          </w:rPr>
          <w:t>We choose big picture as our background, so we want to use black for our background color which can make our page clearer and simple. We also use white as the texts color because the white have a strong contrast with black and people can easily see the important messages.</w:t>
        </w:r>
      </w:ins>
    </w:p>
    <w:p w:rsidR="001527EF" w:rsidRPr="00883251" w:rsidRDefault="001527EF" w:rsidP="001527EF">
      <w:pPr>
        <w:pStyle w:val="Heading2"/>
        <w:rPr>
          <w:ins w:id="600" w:author="Liang Zhao" w:date="2016-02-14T21:54:00Z"/>
          <w:lang w:val="en-US"/>
        </w:rPr>
      </w:pPr>
      <w:ins w:id="601" w:author="Liang Zhao" w:date="2016-02-14T21:54:00Z">
        <w:r>
          <w:rPr>
            <w:lang w:val="en-US"/>
          </w:rPr>
          <w:t>Design Reason</w:t>
        </w:r>
      </w:ins>
    </w:p>
    <w:p w:rsidR="001527EF" w:rsidRPr="00883251" w:rsidRDefault="001527EF" w:rsidP="001527EF">
      <w:pPr>
        <w:rPr>
          <w:ins w:id="602" w:author="Liang Zhao" w:date="2016-02-14T21:54:00Z"/>
          <w:lang w:val="en-US" w:eastAsia="zh-CN"/>
        </w:rPr>
      </w:pPr>
      <w:ins w:id="603" w:author="Liang Zhao" w:date="2016-02-14T21:54:00Z">
        <w:r>
          <w:rPr>
            <w:lang w:val="en-US"/>
          </w:rPr>
          <w:t xml:space="preserve">We use the big picture which can make people see our information more directly, they don’t need to see a lot of words to find what they want. And we try to use simple words as our tags and headings to guide people to the right place of the information. Also, we have many hyperlinks with images, people can easily find the right place. The all ideas based on our </w:t>
        </w:r>
        <w:r>
          <w:rPr>
            <w:rFonts w:hint="eastAsia"/>
            <w:lang w:val="en-US" w:eastAsia="zh-CN"/>
          </w:rPr>
          <w:t xml:space="preserve">core purpose that give people </w:t>
        </w:r>
        <w:r>
          <w:rPr>
            <w:lang w:val="en-US" w:eastAsia="zh-CN"/>
          </w:rPr>
          <w:t>accurate</w:t>
        </w:r>
        <w:r>
          <w:rPr>
            <w:rFonts w:hint="eastAsia"/>
            <w:lang w:val="en-US" w:eastAsia="zh-CN"/>
          </w:rPr>
          <w:t xml:space="preserve"> </w:t>
        </w:r>
        <w:r w:rsidRPr="00883251">
          <w:rPr>
            <w:lang w:val="en-US" w:eastAsia="zh-CN"/>
          </w:rPr>
          <w:t>guidance</w:t>
        </w:r>
        <w:r>
          <w:rPr>
            <w:lang w:val="en-US" w:eastAsia="zh-CN"/>
          </w:rPr>
          <w:t>.</w:t>
        </w:r>
      </w:ins>
    </w:p>
    <w:p w:rsidR="001527EF" w:rsidRPr="001527EF" w:rsidRDefault="001527EF">
      <w:pPr>
        <w:pStyle w:val="Heading1"/>
        <w:rPr>
          <w:ins w:id="604" w:author="Liang Zhao" w:date="2016-02-14T21:54:00Z"/>
          <w:lang w:val="en-US"/>
          <w:rPrChange w:id="605" w:author="Liang Zhao" w:date="2016-02-14T21:54:00Z">
            <w:rPr>
              <w:ins w:id="606" w:author="Liang Zhao" w:date="2016-02-14T21:54:00Z"/>
            </w:rPr>
          </w:rPrChange>
        </w:rPr>
        <w:pPrChange w:id="607" w:author="Tse-kuang Chung" w:date="2016-02-13T22:23:00Z">
          <w:pPr/>
        </w:pPrChange>
      </w:pPr>
    </w:p>
    <w:p w:rsidR="00480A48" w:rsidRPr="00480A48" w:rsidRDefault="00480A48">
      <w:pPr>
        <w:pStyle w:val="Heading1"/>
        <w:rPr>
          <w:ins w:id="608" w:author="Tse-kuang Chung" w:date="2016-02-13T22:22:00Z"/>
          <w:rPrChange w:id="609" w:author="Tse-kuang Chung" w:date="2016-02-13T22:23:00Z">
            <w:rPr>
              <w:ins w:id="610" w:author="Tse-kuang Chung" w:date="2016-02-13T22:22:00Z"/>
              <w:rStyle w:val="Heading1Char"/>
            </w:rPr>
          </w:rPrChange>
        </w:rPr>
        <w:pPrChange w:id="611" w:author="Tse-kuang Chung" w:date="2016-02-13T22:23:00Z">
          <w:pPr/>
        </w:pPrChange>
      </w:pPr>
      <w:ins w:id="612" w:author="Tse-kuang Chung" w:date="2016-02-13T22:23:00Z">
        <w:r>
          <w:rPr>
            <w:rFonts w:hint="eastAsia"/>
          </w:rPr>
          <w:t>Milestone1</w:t>
        </w:r>
      </w:ins>
    </w:p>
    <w:p w:rsidR="00CD05DF" w:rsidRDefault="00F74DC0" w:rsidP="00F74DC0">
      <w:pPr>
        <w:rPr>
          <w:lang w:val="en-US"/>
        </w:rPr>
      </w:pPr>
      <w:r w:rsidRPr="00240EC7">
        <w:rPr>
          <w:rStyle w:val="Heading1Char"/>
        </w:rPr>
        <w:t xml:space="preserve">Background </w:t>
      </w:r>
      <w:r w:rsidR="006805D7" w:rsidRPr="007B2459">
        <w:rPr>
          <w:lang w:val="en-US"/>
        </w:rPr>
        <w:br/>
      </w:r>
      <w:r w:rsidR="0020468D">
        <w:rPr>
          <w:lang w:val="en-US"/>
        </w:rPr>
        <w:t>Many</w:t>
      </w:r>
      <w:r w:rsidR="00FB1DAA">
        <w:rPr>
          <w:lang w:val="en-US"/>
        </w:rPr>
        <w:t xml:space="preserve"> students</w:t>
      </w:r>
      <w:r w:rsidR="006761A3">
        <w:rPr>
          <w:lang w:val="en-US"/>
        </w:rPr>
        <w:t xml:space="preserve"> </w:t>
      </w:r>
      <w:r w:rsidR="00884568">
        <w:rPr>
          <w:lang w:val="en-US"/>
        </w:rPr>
        <w:t xml:space="preserve">are </w:t>
      </w:r>
      <w:r w:rsidR="00F86576">
        <w:rPr>
          <w:lang w:val="en-US"/>
        </w:rPr>
        <w:t xml:space="preserve">often </w:t>
      </w:r>
      <w:r w:rsidR="00884568">
        <w:rPr>
          <w:lang w:val="en-US"/>
        </w:rPr>
        <w:t xml:space="preserve">struggling </w:t>
      </w:r>
      <w:r w:rsidR="00953DE6">
        <w:rPr>
          <w:lang w:val="en-US"/>
        </w:rPr>
        <w:t>when</w:t>
      </w:r>
      <w:r w:rsidR="0096580D">
        <w:rPr>
          <w:lang w:val="en-US"/>
        </w:rPr>
        <w:t xml:space="preserve"> </w:t>
      </w:r>
      <w:r w:rsidR="0020468D">
        <w:rPr>
          <w:lang w:val="en-US"/>
        </w:rPr>
        <w:t xml:space="preserve">they need to </w:t>
      </w:r>
      <w:r w:rsidR="0096580D">
        <w:rPr>
          <w:lang w:val="en-US"/>
        </w:rPr>
        <w:t>mak</w:t>
      </w:r>
      <w:r w:rsidR="0020468D">
        <w:rPr>
          <w:lang w:val="en-US"/>
        </w:rPr>
        <w:t>e</w:t>
      </w:r>
      <w:r w:rsidR="0096580D">
        <w:rPr>
          <w:lang w:val="en-US"/>
        </w:rPr>
        <w:t xml:space="preserve"> a decision among</w:t>
      </w:r>
      <w:r w:rsidR="006761A3">
        <w:rPr>
          <w:lang w:val="en-US"/>
        </w:rPr>
        <w:t xml:space="preserve"> tons of information from various sources which may or may not be true. </w:t>
      </w:r>
      <w:r w:rsidR="00240EC7">
        <w:rPr>
          <w:lang w:val="en-US"/>
        </w:rPr>
        <w:t>O</w:t>
      </w:r>
      <w:r w:rsidR="005939F9">
        <w:rPr>
          <w:lang w:val="en-US"/>
        </w:rPr>
        <w:t>ur web</w:t>
      </w:r>
      <w:r w:rsidR="006761A3" w:rsidRPr="006761A3">
        <w:rPr>
          <w:lang w:val="en-US"/>
        </w:rPr>
        <w:t xml:space="preserve">site </w:t>
      </w:r>
      <w:r w:rsidR="006D3A09">
        <w:rPr>
          <w:lang w:val="en-US"/>
        </w:rPr>
        <w:t xml:space="preserve">is </w:t>
      </w:r>
      <w:r w:rsidR="00240EC7">
        <w:rPr>
          <w:lang w:val="en-US"/>
        </w:rPr>
        <w:t>dedicate</w:t>
      </w:r>
      <w:r w:rsidR="006D3A09">
        <w:rPr>
          <w:lang w:val="en-US"/>
        </w:rPr>
        <w:t>d</w:t>
      </w:r>
      <w:r w:rsidR="00240EC7">
        <w:rPr>
          <w:lang w:val="en-US"/>
        </w:rPr>
        <w:t xml:space="preserve"> to </w:t>
      </w:r>
      <w:r w:rsidR="006761A3" w:rsidRPr="006761A3">
        <w:rPr>
          <w:lang w:val="en-US"/>
        </w:rPr>
        <w:t xml:space="preserve">provide </w:t>
      </w:r>
      <w:r w:rsidR="00240EC7">
        <w:rPr>
          <w:lang w:val="en-US"/>
        </w:rPr>
        <w:t xml:space="preserve">accessibility of </w:t>
      </w:r>
      <w:r w:rsidR="006761A3" w:rsidRPr="006761A3">
        <w:rPr>
          <w:lang w:val="en-US"/>
        </w:rPr>
        <w:t>useful, accurate information for international students.</w:t>
      </w:r>
    </w:p>
    <w:p w:rsidR="00CD05DF" w:rsidRDefault="00CD05DF" w:rsidP="00F74DC0">
      <w:pPr>
        <w:rPr>
          <w:lang w:val="en-US"/>
        </w:rPr>
      </w:pPr>
      <w:r w:rsidRPr="00240EC7">
        <w:rPr>
          <w:rStyle w:val="Heading1Char"/>
          <w:lang w:val="en-US"/>
        </w:rPr>
        <w:t>Purpose and Goals</w:t>
      </w:r>
      <w:r w:rsidR="006805D7" w:rsidRPr="006805D7">
        <w:rPr>
          <w:lang w:val="en-US"/>
        </w:rPr>
        <w:br/>
      </w:r>
      <w:r w:rsidR="001358AE">
        <w:rPr>
          <w:lang w:val="en-US"/>
        </w:rPr>
        <w:t>The</w:t>
      </w:r>
      <w:r w:rsidRPr="00CD05DF">
        <w:rPr>
          <w:lang w:val="en-US"/>
        </w:rPr>
        <w:t xml:space="preserve"> purpose </w:t>
      </w:r>
      <w:r w:rsidR="001358AE">
        <w:rPr>
          <w:lang w:val="en-US"/>
        </w:rPr>
        <w:t xml:space="preserve">of our website </w:t>
      </w:r>
      <w:r w:rsidRPr="00CD05DF">
        <w:rPr>
          <w:lang w:val="en-US"/>
        </w:rPr>
        <w:t xml:space="preserve">is to help international students to be familiar with Vancouver, BC. With the information on the website, students can </w:t>
      </w:r>
      <w:r w:rsidR="001358AE">
        <w:rPr>
          <w:lang w:val="en-US"/>
        </w:rPr>
        <w:t>obtain</w:t>
      </w:r>
      <w:r w:rsidRPr="00CD05DF">
        <w:rPr>
          <w:lang w:val="en-US"/>
        </w:rPr>
        <w:t xml:space="preserve"> the useful </w:t>
      </w:r>
      <w:r w:rsidR="00E529C1">
        <w:rPr>
          <w:lang w:val="en-US"/>
        </w:rPr>
        <w:t>knowledge and skills</w:t>
      </w:r>
      <w:r w:rsidRPr="00CD05DF">
        <w:rPr>
          <w:lang w:val="en-US"/>
        </w:rPr>
        <w:t xml:space="preserve"> about living in Vancouver </w:t>
      </w:r>
      <w:r w:rsidR="001358AE">
        <w:rPr>
          <w:lang w:val="en-US"/>
        </w:rPr>
        <w:t>which can help them</w:t>
      </w:r>
      <w:r w:rsidRPr="00CD05DF">
        <w:rPr>
          <w:lang w:val="en-US"/>
        </w:rPr>
        <w:t xml:space="preserve"> adapt </w:t>
      </w:r>
      <w:r w:rsidR="001358AE">
        <w:rPr>
          <w:lang w:val="en-US"/>
        </w:rPr>
        <w:t xml:space="preserve">the </w:t>
      </w:r>
      <w:r w:rsidRPr="00CD05DF">
        <w:rPr>
          <w:lang w:val="en-US"/>
        </w:rPr>
        <w:t>new environment quickly</w:t>
      </w:r>
      <w:r w:rsidR="001358AE">
        <w:rPr>
          <w:lang w:val="en-US"/>
        </w:rPr>
        <w:t xml:space="preserve"> and make their living and study easier</w:t>
      </w:r>
      <w:r w:rsidRPr="00CD05DF">
        <w:rPr>
          <w:lang w:val="en-US"/>
        </w:rPr>
        <w:t>.</w:t>
      </w:r>
    </w:p>
    <w:p w:rsidR="00CD05DF" w:rsidRPr="00CD05DF" w:rsidRDefault="00CD05DF" w:rsidP="00240EC7">
      <w:pPr>
        <w:pStyle w:val="Heading1"/>
        <w:rPr>
          <w:lang w:val="en-US"/>
        </w:rPr>
      </w:pPr>
      <w:r w:rsidRPr="00CD05DF">
        <w:rPr>
          <w:lang w:val="en-US"/>
        </w:rPr>
        <w:t>Target Audience</w:t>
      </w:r>
    </w:p>
    <w:p w:rsidR="00CD05DF" w:rsidRPr="00CD05DF" w:rsidRDefault="00CD05DF" w:rsidP="00CD05DF">
      <w:pPr>
        <w:pStyle w:val="ListParagraph"/>
        <w:numPr>
          <w:ilvl w:val="0"/>
          <w:numId w:val="5"/>
        </w:numPr>
        <w:rPr>
          <w:lang w:val="en-US"/>
        </w:rPr>
      </w:pPr>
      <w:r w:rsidRPr="00CD05DF">
        <w:rPr>
          <w:lang w:val="en-US"/>
        </w:rPr>
        <w:t>International students</w:t>
      </w:r>
    </w:p>
    <w:p w:rsidR="00CD05DF" w:rsidRPr="00CD05DF" w:rsidRDefault="00CD05DF" w:rsidP="00CD05DF">
      <w:pPr>
        <w:pStyle w:val="ListParagraph"/>
        <w:numPr>
          <w:ilvl w:val="0"/>
          <w:numId w:val="5"/>
        </w:numPr>
        <w:rPr>
          <w:lang w:val="en-US"/>
        </w:rPr>
      </w:pPr>
      <w:r w:rsidRPr="00CD05DF">
        <w:rPr>
          <w:lang w:val="en-US"/>
        </w:rPr>
        <w:t>Visitors and traveler</w:t>
      </w:r>
      <w:r w:rsidR="00204A72">
        <w:rPr>
          <w:lang w:val="en-US"/>
        </w:rPr>
        <w:t>s</w:t>
      </w:r>
    </w:p>
    <w:p w:rsidR="00CD05DF" w:rsidRPr="00CD05DF" w:rsidRDefault="00CD05DF" w:rsidP="00CD05DF">
      <w:pPr>
        <w:pStyle w:val="ListParagraph"/>
        <w:numPr>
          <w:ilvl w:val="0"/>
          <w:numId w:val="5"/>
        </w:numPr>
        <w:rPr>
          <w:lang w:val="en-US"/>
        </w:rPr>
      </w:pPr>
      <w:r w:rsidRPr="00CD05DF">
        <w:rPr>
          <w:lang w:val="en-US"/>
        </w:rPr>
        <w:t>People who are planning to come to Vancouver</w:t>
      </w:r>
    </w:p>
    <w:p w:rsidR="00CD05DF" w:rsidRPr="00CD05DF" w:rsidRDefault="00CD05DF" w:rsidP="00CD05DF">
      <w:pPr>
        <w:pStyle w:val="ListParagraph"/>
        <w:numPr>
          <w:ilvl w:val="0"/>
          <w:numId w:val="5"/>
        </w:numPr>
        <w:rPr>
          <w:lang w:val="en-US"/>
        </w:rPr>
      </w:pPr>
      <w:r w:rsidRPr="00CD05DF">
        <w:rPr>
          <w:lang w:val="en-US"/>
        </w:rPr>
        <w:t>Institutions and agencies</w:t>
      </w:r>
    </w:p>
    <w:p w:rsidR="004C05BF" w:rsidRPr="004C05BF" w:rsidRDefault="00F74DC0" w:rsidP="00BB7B57">
      <w:pPr>
        <w:pStyle w:val="Heading1"/>
        <w:rPr>
          <w:lang w:val="en-US"/>
        </w:rPr>
      </w:pPr>
      <w:r>
        <w:rPr>
          <w:lang w:val="en-US"/>
        </w:rPr>
        <w:t>Objectives</w:t>
      </w:r>
    </w:p>
    <w:p w:rsidR="00DF79EF" w:rsidRDefault="00DF79EF" w:rsidP="00E43376">
      <w:pPr>
        <w:pStyle w:val="ListParagraph"/>
        <w:ind w:left="0"/>
        <w:rPr>
          <w:lang w:val="en-US"/>
        </w:rPr>
      </w:pPr>
      <w:r>
        <w:rPr>
          <w:lang w:val="en-US"/>
        </w:rPr>
        <w:t xml:space="preserve">Our website will accomplish </w:t>
      </w:r>
      <w:r w:rsidR="00C45F2A">
        <w:rPr>
          <w:lang w:val="en-US"/>
        </w:rPr>
        <w:t>three</w:t>
      </w:r>
      <w:r>
        <w:rPr>
          <w:lang w:val="en-US"/>
        </w:rPr>
        <w:t xml:space="preserve"> main functionalities:</w:t>
      </w:r>
    </w:p>
    <w:p w:rsidR="00DF79EF" w:rsidRDefault="00E529C1" w:rsidP="00E529C1">
      <w:pPr>
        <w:pStyle w:val="ListParagraph"/>
        <w:numPr>
          <w:ilvl w:val="0"/>
          <w:numId w:val="7"/>
        </w:numPr>
        <w:rPr>
          <w:lang w:val="en-US"/>
        </w:rPr>
      </w:pPr>
      <w:r>
        <w:rPr>
          <w:lang w:val="en-US"/>
        </w:rPr>
        <w:t>Study i</w:t>
      </w:r>
      <w:r w:rsidR="00DF79EF">
        <w:rPr>
          <w:lang w:val="en-US"/>
        </w:rPr>
        <w:t xml:space="preserve">nformation </w:t>
      </w:r>
      <w:r w:rsidR="002B2B32">
        <w:rPr>
          <w:lang w:val="en-US"/>
        </w:rPr>
        <w:t>section</w:t>
      </w:r>
    </w:p>
    <w:p w:rsidR="00E529C1" w:rsidRDefault="002B2B32" w:rsidP="002B2B32">
      <w:pPr>
        <w:pStyle w:val="ListParagraph"/>
        <w:rPr>
          <w:lang w:val="en-US"/>
        </w:rPr>
      </w:pPr>
      <w:r>
        <w:rPr>
          <w:lang w:val="en-US"/>
        </w:rPr>
        <w:t>Our</w:t>
      </w:r>
      <w:r w:rsidR="0020468D">
        <w:rPr>
          <w:lang w:val="en-US"/>
        </w:rPr>
        <w:t xml:space="preserve"> website</w:t>
      </w:r>
      <w:r>
        <w:rPr>
          <w:lang w:val="en-US"/>
        </w:rPr>
        <w:t xml:space="preserve"> collect</w:t>
      </w:r>
      <w:r w:rsidR="0020468D">
        <w:rPr>
          <w:lang w:val="en-US"/>
        </w:rPr>
        <w:t>s</w:t>
      </w:r>
      <w:r>
        <w:rPr>
          <w:lang w:val="en-US"/>
        </w:rPr>
        <w:t xml:space="preserve"> the </w:t>
      </w:r>
      <w:r w:rsidR="00E529C1">
        <w:rPr>
          <w:lang w:val="en-US"/>
        </w:rPr>
        <w:t>application information, introduction of school</w:t>
      </w:r>
      <w:r w:rsidR="0020468D">
        <w:rPr>
          <w:lang w:val="en-US"/>
        </w:rPr>
        <w:t>s</w:t>
      </w:r>
      <w:r w:rsidR="00BD4AAA">
        <w:rPr>
          <w:lang w:val="en-US"/>
        </w:rPr>
        <w:t>,</w:t>
      </w:r>
      <w:r w:rsidR="00E529C1">
        <w:rPr>
          <w:lang w:val="en-US"/>
        </w:rPr>
        <w:t xml:space="preserve"> and school-choosing suggestion in </w:t>
      </w:r>
      <w:r w:rsidR="0020468D">
        <w:rPr>
          <w:lang w:val="en-US"/>
        </w:rPr>
        <w:t>this section</w:t>
      </w:r>
      <w:r w:rsidR="00E529C1">
        <w:rPr>
          <w:lang w:val="en-US"/>
        </w:rPr>
        <w:t xml:space="preserve">. </w:t>
      </w:r>
      <w:r>
        <w:rPr>
          <w:lang w:val="en-US"/>
        </w:rPr>
        <w:t>Students can also share their own experiences in applying schools.</w:t>
      </w:r>
    </w:p>
    <w:p w:rsidR="00E529C1" w:rsidRDefault="00E529C1" w:rsidP="00E529C1">
      <w:pPr>
        <w:pStyle w:val="ListParagraph"/>
        <w:numPr>
          <w:ilvl w:val="0"/>
          <w:numId w:val="7"/>
        </w:numPr>
        <w:rPr>
          <w:lang w:val="en-US"/>
        </w:rPr>
      </w:pPr>
      <w:r>
        <w:rPr>
          <w:lang w:val="en-US"/>
        </w:rPr>
        <w:t xml:space="preserve">Living </w:t>
      </w:r>
      <w:r w:rsidR="002B2B32">
        <w:rPr>
          <w:lang w:val="en-US"/>
        </w:rPr>
        <w:t>information section:</w:t>
      </w:r>
    </w:p>
    <w:p w:rsidR="002B2B32" w:rsidRDefault="0020468D" w:rsidP="002B2B32">
      <w:pPr>
        <w:pStyle w:val="ListParagraph"/>
        <w:rPr>
          <w:lang w:val="en-US"/>
        </w:rPr>
      </w:pPr>
      <w:r>
        <w:rPr>
          <w:lang w:val="en-US"/>
        </w:rPr>
        <w:t xml:space="preserve">The website </w:t>
      </w:r>
      <w:r w:rsidR="002B2B32">
        <w:rPr>
          <w:lang w:val="en-US"/>
        </w:rPr>
        <w:t>gather</w:t>
      </w:r>
      <w:r>
        <w:rPr>
          <w:lang w:val="en-US"/>
        </w:rPr>
        <w:t>s</w:t>
      </w:r>
      <w:r w:rsidR="002B2B32">
        <w:rPr>
          <w:lang w:val="en-US"/>
        </w:rPr>
        <w:t xml:space="preserve"> </w:t>
      </w:r>
      <w:r w:rsidR="00C45F2A">
        <w:rPr>
          <w:lang w:val="en-US"/>
        </w:rPr>
        <w:t xml:space="preserve">the </w:t>
      </w:r>
      <w:r w:rsidR="002B2B32">
        <w:rPr>
          <w:lang w:val="en-US"/>
        </w:rPr>
        <w:t xml:space="preserve">most useful living information to help international students </w:t>
      </w:r>
      <w:r w:rsidR="00C45F2A">
        <w:rPr>
          <w:lang w:val="en-US"/>
        </w:rPr>
        <w:t xml:space="preserve">to </w:t>
      </w:r>
      <w:r w:rsidR="002B2B32">
        <w:rPr>
          <w:lang w:val="en-US"/>
        </w:rPr>
        <w:t xml:space="preserve">adapt to their new lives, including </w:t>
      </w:r>
      <w:r w:rsidR="0046048F">
        <w:rPr>
          <w:lang w:val="en-US"/>
        </w:rPr>
        <w:t>food, transportation,</w:t>
      </w:r>
      <w:r w:rsidR="002B2B32" w:rsidRPr="002B2B32">
        <w:t xml:space="preserve"> </w:t>
      </w:r>
      <w:r w:rsidR="0046048F">
        <w:rPr>
          <w:lang w:val="en-US"/>
        </w:rPr>
        <w:t>accommodation</w:t>
      </w:r>
      <w:r w:rsidR="002B2B32">
        <w:rPr>
          <w:lang w:val="en-US"/>
        </w:rPr>
        <w:t xml:space="preserve"> and</w:t>
      </w:r>
      <w:r w:rsidR="0046048F">
        <w:rPr>
          <w:lang w:val="en-US"/>
        </w:rPr>
        <w:t xml:space="preserve"> interesting places in the city. Students can also learn some Canadian culture in this section.</w:t>
      </w:r>
    </w:p>
    <w:p w:rsidR="002B2B32" w:rsidRDefault="002B2B32" w:rsidP="00E529C1">
      <w:pPr>
        <w:pStyle w:val="ListParagraph"/>
        <w:numPr>
          <w:ilvl w:val="0"/>
          <w:numId w:val="7"/>
        </w:numPr>
        <w:rPr>
          <w:lang w:val="en-US"/>
        </w:rPr>
      </w:pPr>
      <w:r>
        <w:rPr>
          <w:lang w:val="en-US"/>
        </w:rPr>
        <w:t>Communicating section</w:t>
      </w:r>
    </w:p>
    <w:p w:rsidR="00240EC7" w:rsidDel="000E6C41" w:rsidRDefault="0020468D" w:rsidP="00854E31">
      <w:pPr>
        <w:pStyle w:val="ListParagraph"/>
        <w:rPr>
          <w:del w:id="613" w:author="Tse-kuang Chung" w:date="2016-02-13T22:24:00Z"/>
          <w:lang w:val="en-US"/>
        </w:rPr>
      </w:pPr>
      <w:r>
        <w:rPr>
          <w:lang w:val="en-US"/>
        </w:rPr>
        <w:t xml:space="preserve">The website </w:t>
      </w:r>
      <w:r w:rsidR="00854E31">
        <w:rPr>
          <w:lang w:val="en-US"/>
        </w:rPr>
        <w:t>provide</w:t>
      </w:r>
      <w:r>
        <w:rPr>
          <w:lang w:val="en-US"/>
        </w:rPr>
        <w:t>s</w:t>
      </w:r>
      <w:r w:rsidR="00854E31">
        <w:rPr>
          <w:lang w:val="en-US"/>
        </w:rPr>
        <w:t xml:space="preserve"> a platform for students to </w:t>
      </w:r>
      <w:r w:rsidR="00C45F2A">
        <w:rPr>
          <w:lang w:val="en-US"/>
        </w:rPr>
        <w:t>be</w:t>
      </w:r>
      <w:r w:rsidR="00854E31">
        <w:rPr>
          <w:lang w:val="en-US"/>
        </w:rPr>
        <w:t xml:space="preserve"> connected with</w:t>
      </w:r>
      <w:r>
        <w:rPr>
          <w:lang w:val="en-US"/>
        </w:rPr>
        <w:t xml:space="preserve"> </w:t>
      </w:r>
      <w:r w:rsidR="00BD4AAA">
        <w:rPr>
          <w:lang w:val="en-US"/>
        </w:rPr>
        <w:t xml:space="preserve">the </w:t>
      </w:r>
      <w:r>
        <w:rPr>
          <w:lang w:val="en-US"/>
        </w:rPr>
        <w:t xml:space="preserve">people </w:t>
      </w:r>
      <w:r w:rsidR="00BD4AAA">
        <w:rPr>
          <w:lang w:val="en-US"/>
        </w:rPr>
        <w:t xml:space="preserve">who </w:t>
      </w:r>
      <w:r>
        <w:rPr>
          <w:lang w:val="en-US"/>
        </w:rPr>
        <w:t>they may want to know</w:t>
      </w:r>
      <w:r w:rsidR="00D41C89">
        <w:rPr>
          <w:lang w:val="en-US"/>
        </w:rPr>
        <w:t>.</w:t>
      </w:r>
    </w:p>
    <w:p w:rsidR="00360210" w:rsidRPr="00C75E91" w:rsidDel="00C75E91" w:rsidRDefault="00360210" w:rsidP="00C75E91">
      <w:pPr>
        <w:pStyle w:val="ListParagraph"/>
        <w:rPr>
          <w:del w:id="614" w:author="Liang Zhao" w:date="2016-02-14T23:35:00Z"/>
          <w:lang w:val="en-US"/>
        </w:rPr>
      </w:pPr>
    </w:p>
    <w:p w:rsidR="00360210" w:rsidRPr="00C75E91" w:rsidDel="00C75E91" w:rsidRDefault="00360210" w:rsidP="00C75E91">
      <w:pPr>
        <w:pStyle w:val="ListParagraph"/>
        <w:rPr>
          <w:del w:id="615" w:author="Liang Zhao" w:date="2016-02-14T23:35:00Z"/>
          <w:lang w:val="en-US"/>
        </w:rPr>
      </w:pPr>
    </w:p>
    <w:p w:rsidR="00360210" w:rsidRPr="00C75E91" w:rsidDel="00C75E91" w:rsidRDefault="00360210" w:rsidP="00C75E91">
      <w:pPr>
        <w:pStyle w:val="ListParagraph"/>
        <w:rPr>
          <w:del w:id="616" w:author="Liang Zhao" w:date="2016-02-14T23:35:00Z"/>
          <w:lang w:val="en-US"/>
        </w:rPr>
      </w:pPr>
    </w:p>
    <w:p w:rsidR="00360210" w:rsidRPr="000E6C41" w:rsidRDefault="00360210">
      <w:pPr>
        <w:pStyle w:val="ListParagraph"/>
        <w:rPr>
          <w:lang w:val="en-US"/>
        </w:rPr>
      </w:pPr>
    </w:p>
    <w:p w:rsidR="00240EC7" w:rsidRPr="00240EC7" w:rsidRDefault="00240EC7" w:rsidP="00240EC7">
      <w:pPr>
        <w:pStyle w:val="Heading1"/>
        <w:rPr>
          <w:lang w:val="en-US"/>
        </w:rPr>
      </w:pPr>
      <w:r w:rsidRPr="00240EC7">
        <w:rPr>
          <w:lang w:val="en-US"/>
        </w:rPr>
        <w:t>Type of Content</w:t>
      </w:r>
    </w:p>
    <w:p w:rsidR="00DB6A28" w:rsidRDefault="00DB6A28" w:rsidP="00240EC7">
      <w:pPr>
        <w:pStyle w:val="ListParagraph"/>
        <w:ind w:left="0"/>
        <w:rPr>
          <w:lang w:val="en-US"/>
        </w:rPr>
      </w:pPr>
      <w:r>
        <w:rPr>
          <w:lang w:val="en-US"/>
        </w:rPr>
        <w:t>The website will employ various type</w:t>
      </w:r>
      <w:r w:rsidR="002A7E06">
        <w:rPr>
          <w:lang w:val="en-US"/>
        </w:rPr>
        <w:t>s of element</w:t>
      </w:r>
      <w:r>
        <w:rPr>
          <w:lang w:val="en-US"/>
        </w:rPr>
        <w:t xml:space="preserve"> to make a</w:t>
      </w:r>
      <w:r w:rsidR="00F42DB4">
        <w:rPr>
          <w:lang w:val="en-US"/>
        </w:rPr>
        <w:t>n</w:t>
      </w:r>
      <w:r>
        <w:rPr>
          <w:lang w:val="en-US"/>
        </w:rPr>
        <w:t xml:space="preserve"> </w:t>
      </w:r>
      <w:r w:rsidR="009B61B3">
        <w:rPr>
          <w:lang w:val="en-US"/>
        </w:rPr>
        <w:t>attractive</w:t>
      </w:r>
      <w:r>
        <w:rPr>
          <w:lang w:val="en-US"/>
        </w:rPr>
        <w:t xml:space="preserve"> presentation of the content. </w:t>
      </w:r>
    </w:p>
    <w:p w:rsidR="00DB6A28" w:rsidRDefault="00DB6A28" w:rsidP="00DB6A28">
      <w:pPr>
        <w:pStyle w:val="ListParagraph"/>
        <w:numPr>
          <w:ilvl w:val="0"/>
          <w:numId w:val="7"/>
        </w:numPr>
        <w:rPr>
          <w:lang w:val="en-US"/>
        </w:rPr>
      </w:pPr>
      <w:r>
        <w:rPr>
          <w:lang w:val="en-US"/>
        </w:rPr>
        <w:t>Text</w:t>
      </w:r>
    </w:p>
    <w:p w:rsidR="00DB6A28" w:rsidRDefault="00DB6A28" w:rsidP="00DB6A28">
      <w:pPr>
        <w:pStyle w:val="ListParagraph"/>
        <w:rPr>
          <w:lang w:val="en-US" w:eastAsia="zh-CN"/>
        </w:rPr>
      </w:pPr>
      <w:r>
        <w:rPr>
          <w:lang w:val="en-US"/>
        </w:rPr>
        <w:t xml:space="preserve">Text is used to </w:t>
      </w:r>
      <w:r w:rsidR="00FB3BB3">
        <w:rPr>
          <w:lang w:val="en-US"/>
        </w:rPr>
        <w:t xml:space="preserve">describe the basic information. To make a neat and comfortable looking, different fonts, headings, div, span will be combined in our website. Meanwhile, some </w:t>
      </w:r>
      <w:proofErr w:type="spellStart"/>
      <w:r w:rsidR="00FF13FF" w:rsidRPr="006A4CD1">
        <w:rPr>
          <w:lang w:val="en-US"/>
        </w:rPr>
        <w:t>wordarts</w:t>
      </w:r>
      <w:proofErr w:type="spellEnd"/>
      <w:r w:rsidR="00FF13FF">
        <w:rPr>
          <w:lang w:val="en-US"/>
        </w:rPr>
        <w:t xml:space="preserve"> will be added to </w:t>
      </w:r>
      <w:r w:rsidR="009B61B3">
        <w:rPr>
          <w:lang w:val="en-US"/>
        </w:rPr>
        <w:t>producing an appealing</w:t>
      </w:r>
      <w:r w:rsidR="00FF13FF">
        <w:rPr>
          <w:lang w:val="en-US"/>
        </w:rPr>
        <w:t xml:space="preserve"> impression.</w:t>
      </w:r>
    </w:p>
    <w:p w:rsidR="00DB6A28" w:rsidRDefault="00DB6A28" w:rsidP="00FB3BB3">
      <w:pPr>
        <w:pStyle w:val="ListParagraph"/>
        <w:numPr>
          <w:ilvl w:val="0"/>
          <w:numId w:val="7"/>
        </w:numPr>
        <w:rPr>
          <w:lang w:val="en-US"/>
        </w:rPr>
      </w:pPr>
      <w:r>
        <w:rPr>
          <w:lang w:val="en-US"/>
        </w:rPr>
        <w:t>Pictures</w:t>
      </w:r>
      <w:r w:rsidR="00FB3BB3">
        <w:rPr>
          <w:lang w:val="en-US"/>
        </w:rPr>
        <w:t xml:space="preserve"> &amp; Graphics</w:t>
      </w:r>
    </w:p>
    <w:p w:rsidR="00FB3BB3" w:rsidRPr="00FB3BB3" w:rsidRDefault="00FB3BB3" w:rsidP="00FB3BB3">
      <w:pPr>
        <w:pStyle w:val="ListParagraph"/>
        <w:rPr>
          <w:lang w:val="en-US" w:eastAsia="zh-CN"/>
        </w:rPr>
      </w:pPr>
      <w:r>
        <w:rPr>
          <w:lang w:val="en-US"/>
        </w:rPr>
        <w:t>Pictures and graphics are used as needed to enrich the visual effect of our website. In case of showing numbers, different kinds of charts will be applied.</w:t>
      </w:r>
    </w:p>
    <w:p w:rsidR="00DB6A28" w:rsidRDefault="00DB6A28" w:rsidP="00DB6A28">
      <w:pPr>
        <w:pStyle w:val="ListParagraph"/>
        <w:numPr>
          <w:ilvl w:val="0"/>
          <w:numId w:val="7"/>
        </w:numPr>
        <w:rPr>
          <w:lang w:val="en-US"/>
        </w:rPr>
      </w:pPr>
      <w:r>
        <w:rPr>
          <w:lang w:val="en-US"/>
        </w:rPr>
        <w:t>Audio &amp; video</w:t>
      </w:r>
    </w:p>
    <w:p w:rsidR="00260662" w:rsidRPr="006D3A09" w:rsidRDefault="00FF13FF" w:rsidP="006D3A09">
      <w:pPr>
        <w:pStyle w:val="ListParagraph"/>
        <w:rPr>
          <w:lang w:val="en-US"/>
        </w:rPr>
      </w:pPr>
      <w:r>
        <w:rPr>
          <w:lang w:val="en-US"/>
        </w:rPr>
        <w:lastRenderedPageBreak/>
        <w:t>To better demonstrate some topics, Audio and video elements will be utilized in our website. Background music is a consideration of our website to create a comfortable user experience.</w:t>
      </w:r>
    </w:p>
    <w:p w:rsidR="00260662" w:rsidRPr="00B049AA" w:rsidRDefault="00260662" w:rsidP="00260662">
      <w:pPr>
        <w:pStyle w:val="Heading1"/>
        <w:rPr>
          <w:lang w:val="en-US"/>
        </w:rPr>
      </w:pPr>
      <w:r w:rsidRPr="00260662">
        <w:rPr>
          <w:lang w:val="en-US"/>
        </w:rPr>
        <w:t>Success</w:t>
      </w:r>
      <w:r w:rsidRPr="00B049AA">
        <w:rPr>
          <w:lang w:val="en-US"/>
        </w:rPr>
        <w:t xml:space="preserve"> Factors</w:t>
      </w:r>
    </w:p>
    <w:p w:rsidR="00ED4E29" w:rsidRDefault="007D6DEF" w:rsidP="00E43376">
      <w:pPr>
        <w:pStyle w:val="ListParagraph"/>
        <w:ind w:left="0"/>
        <w:rPr>
          <w:lang w:val="en-US"/>
        </w:rPr>
      </w:pPr>
      <w:r>
        <w:rPr>
          <w:lang w:val="en-US"/>
        </w:rPr>
        <w:t>Our website will be differentiated from other websites for 3 main characteristics.</w:t>
      </w:r>
    </w:p>
    <w:p w:rsidR="007D6DEF" w:rsidRDefault="007D6DEF" w:rsidP="007D6DEF">
      <w:pPr>
        <w:pStyle w:val="ListParagraph"/>
        <w:numPr>
          <w:ilvl w:val="0"/>
          <w:numId w:val="7"/>
        </w:numPr>
        <w:rPr>
          <w:lang w:val="en-US"/>
        </w:rPr>
      </w:pPr>
      <w:r>
        <w:rPr>
          <w:lang w:val="en-US"/>
        </w:rPr>
        <w:t>First-hand information</w:t>
      </w:r>
    </w:p>
    <w:p w:rsidR="007D6DEF" w:rsidRDefault="007D6DEF" w:rsidP="007D6DEF">
      <w:pPr>
        <w:pStyle w:val="ListParagraph"/>
        <w:rPr>
          <w:lang w:val="en-US"/>
        </w:rPr>
      </w:pPr>
      <w:r>
        <w:rPr>
          <w:lang w:val="en-US"/>
        </w:rPr>
        <w:t>We provide accurate and up-to-date information</w:t>
      </w:r>
      <w:r w:rsidR="00014E02">
        <w:rPr>
          <w:lang w:val="en-US"/>
        </w:rPr>
        <w:t>. Most team members are a</w:t>
      </w:r>
      <w:r w:rsidR="006D3A09">
        <w:rPr>
          <w:lang w:val="en-US"/>
        </w:rPr>
        <w:t>lso international students who know the demands very well.</w:t>
      </w:r>
    </w:p>
    <w:p w:rsidR="007D6DEF" w:rsidRDefault="00014E02" w:rsidP="007D6DEF">
      <w:pPr>
        <w:pStyle w:val="ListParagraph"/>
        <w:numPr>
          <w:ilvl w:val="0"/>
          <w:numId w:val="7"/>
        </w:numPr>
        <w:rPr>
          <w:lang w:val="en-US"/>
        </w:rPr>
      </w:pPr>
      <w:r>
        <w:rPr>
          <w:lang w:val="en-US"/>
        </w:rPr>
        <w:t>Interactive communication</w:t>
      </w:r>
    </w:p>
    <w:p w:rsidR="00014E02" w:rsidRDefault="00014E02" w:rsidP="00014E02">
      <w:pPr>
        <w:pStyle w:val="ListParagraph"/>
        <w:rPr>
          <w:lang w:val="en-US"/>
        </w:rPr>
      </w:pPr>
      <w:r>
        <w:rPr>
          <w:lang w:val="en-US"/>
        </w:rPr>
        <w:t>The website will offer Q&amp;A service for students to ask question. The audience can make comments or answer questions posted in the website.</w:t>
      </w:r>
    </w:p>
    <w:p w:rsidR="00014E02" w:rsidRDefault="00BB7B57" w:rsidP="007D6DEF">
      <w:pPr>
        <w:pStyle w:val="ListParagraph"/>
        <w:numPr>
          <w:ilvl w:val="0"/>
          <w:numId w:val="7"/>
        </w:numPr>
        <w:rPr>
          <w:lang w:val="en-US"/>
        </w:rPr>
      </w:pPr>
      <w:r>
        <w:rPr>
          <w:lang w:val="en-US"/>
        </w:rPr>
        <w:t>A bridge to get connected</w:t>
      </w:r>
    </w:p>
    <w:p w:rsidR="00260662" w:rsidRDefault="00BB7B57" w:rsidP="00D03D21">
      <w:pPr>
        <w:pStyle w:val="ListParagraph"/>
        <w:rPr>
          <w:lang w:val="en-US"/>
        </w:rPr>
      </w:pPr>
      <w:r>
        <w:rPr>
          <w:lang w:val="en-US"/>
        </w:rPr>
        <w:t>The website enlarges the chance for students to get in touch with people in the schools they are planning to apply.</w:t>
      </w:r>
    </w:p>
    <w:p w:rsidR="00260662" w:rsidRPr="00B049AA" w:rsidRDefault="00260662" w:rsidP="00B049AA">
      <w:pPr>
        <w:pStyle w:val="Heading1"/>
        <w:rPr>
          <w:lang w:val="en-US"/>
        </w:rPr>
      </w:pPr>
      <w:r w:rsidRPr="00B049AA">
        <w:rPr>
          <w:lang w:val="en-US"/>
        </w:rPr>
        <w:t>Web Sources Preview</w:t>
      </w:r>
    </w:p>
    <w:p w:rsidR="00260662" w:rsidRDefault="00260662" w:rsidP="00260662">
      <w:pPr>
        <w:pStyle w:val="ListParagraph"/>
        <w:ind w:left="0"/>
        <w:rPr>
          <w:lang w:val="en-US"/>
        </w:rPr>
      </w:pPr>
      <w:r w:rsidRPr="00260662">
        <w:rPr>
          <w:lang w:val="en-US"/>
        </w:rPr>
        <w:t>We looked up the international student section from SFU’s and UBC’s websites and compared the differences between these two websites. On SFU’s website, the section is divided into two categories for the different people with a clear structure. In the case of UBC, there are abundant hyperlinks on the home page to guide students to different fields. We tend to build an organized and logical webpage, and we use the hyperlinks to help the readers to access other pages.</w:t>
      </w:r>
    </w:p>
    <w:p w:rsidR="00B049AA" w:rsidRPr="00B049AA" w:rsidRDefault="00B049AA" w:rsidP="00B049AA">
      <w:pPr>
        <w:pStyle w:val="Heading1"/>
        <w:rPr>
          <w:lang w:val="en-US"/>
        </w:rPr>
      </w:pPr>
      <w:r w:rsidRPr="00B049AA">
        <w:rPr>
          <w:lang w:val="en-US"/>
        </w:rPr>
        <w:t>Functional requirements</w:t>
      </w:r>
    </w:p>
    <w:p w:rsidR="00B049AA" w:rsidRPr="00154ADC" w:rsidRDefault="006D3A09" w:rsidP="00154ADC">
      <w:pPr>
        <w:pStyle w:val="ListParagraph"/>
        <w:numPr>
          <w:ilvl w:val="0"/>
          <w:numId w:val="7"/>
        </w:numPr>
        <w:rPr>
          <w:lang w:val="en-US"/>
        </w:rPr>
      </w:pPr>
      <w:r w:rsidRPr="00154ADC">
        <w:rPr>
          <w:lang w:val="en-US"/>
        </w:rPr>
        <w:t>Form requirement</w:t>
      </w:r>
    </w:p>
    <w:p w:rsidR="006D3A09" w:rsidRPr="00154ADC" w:rsidRDefault="0020468D" w:rsidP="00154ADC">
      <w:pPr>
        <w:pStyle w:val="ListParagraph"/>
        <w:ind w:left="0" w:firstLine="708"/>
        <w:rPr>
          <w:lang w:val="en-US"/>
        </w:rPr>
      </w:pPr>
      <w:r w:rsidRPr="00154ADC">
        <w:rPr>
          <w:lang w:val="en-US"/>
        </w:rPr>
        <w:t xml:space="preserve">Forms will be </w:t>
      </w:r>
      <w:proofErr w:type="spellStart"/>
      <w:r w:rsidRPr="00154ADC">
        <w:rPr>
          <w:lang w:val="en-US"/>
        </w:rPr>
        <w:t>appled</w:t>
      </w:r>
      <w:proofErr w:type="spellEnd"/>
      <w:r w:rsidRPr="00154ADC">
        <w:rPr>
          <w:lang w:val="en-US"/>
        </w:rPr>
        <w:t xml:space="preserve"> in the case of user </w:t>
      </w:r>
      <w:r w:rsidR="00CA1B3E">
        <w:rPr>
          <w:lang w:val="en-US"/>
        </w:rPr>
        <w:t>submitting posts to our message board</w:t>
      </w:r>
      <w:r w:rsidRPr="00154ADC">
        <w:rPr>
          <w:lang w:val="en-US"/>
        </w:rPr>
        <w:t>.</w:t>
      </w:r>
    </w:p>
    <w:p w:rsidR="006D3A09" w:rsidRPr="00154ADC" w:rsidRDefault="006D3A09" w:rsidP="00154ADC">
      <w:pPr>
        <w:pStyle w:val="ListParagraph"/>
        <w:numPr>
          <w:ilvl w:val="0"/>
          <w:numId w:val="7"/>
        </w:numPr>
        <w:rPr>
          <w:lang w:val="en-US"/>
        </w:rPr>
      </w:pPr>
      <w:r w:rsidRPr="00154ADC">
        <w:rPr>
          <w:lang w:val="en-US"/>
        </w:rPr>
        <w:t>List requirement</w:t>
      </w:r>
    </w:p>
    <w:p w:rsidR="0020468D" w:rsidRDefault="0020468D" w:rsidP="00154ADC">
      <w:pPr>
        <w:pStyle w:val="ListParagraph"/>
        <w:rPr>
          <w:lang w:val="en-US"/>
        </w:rPr>
      </w:pPr>
      <w:r w:rsidRPr="00154ADC">
        <w:rPr>
          <w:lang w:val="en-US"/>
        </w:rPr>
        <w:t xml:space="preserve"> </w:t>
      </w:r>
      <w:r w:rsidR="003A6736">
        <w:rPr>
          <w:lang w:val="en-US"/>
        </w:rPr>
        <w:t>A</w:t>
      </w:r>
      <w:r w:rsidR="00154ADC">
        <w:rPr>
          <w:lang w:val="en-US"/>
        </w:rPr>
        <w:t xml:space="preserve"> sitemap includes the overview of our </w:t>
      </w:r>
      <w:r w:rsidR="003A6736">
        <w:rPr>
          <w:lang w:val="en-US"/>
        </w:rPr>
        <w:t xml:space="preserve">website will be demonstrated as a list. </w:t>
      </w:r>
      <w:r w:rsidR="00CA1B3E">
        <w:rPr>
          <w:lang w:val="en-US"/>
        </w:rPr>
        <w:t xml:space="preserve">Tables will also be used to show structured information. An example </w:t>
      </w:r>
      <w:r w:rsidR="00454272">
        <w:rPr>
          <w:lang w:val="en-US"/>
        </w:rPr>
        <w:t xml:space="preserve">of table </w:t>
      </w:r>
      <w:r w:rsidR="00454272">
        <w:rPr>
          <w:rFonts w:hint="eastAsia"/>
          <w:lang w:val="en-US" w:eastAsia="zh-CN"/>
        </w:rPr>
        <w:t>in</w:t>
      </w:r>
      <w:r w:rsidR="00454272">
        <w:rPr>
          <w:lang w:val="en-US"/>
        </w:rPr>
        <w:t xml:space="preserve"> living section </w:t>
      </w:r>
      <w:r w:rsidR="00CA1B3E">
        <w:rPr>
          <w:lang w:val="en-US"/>
        </w:rPr>
        <w:t>may be as below:</w:t>
      </w:r>
    </w:p>
    <w:tbl>
      <w:tblPr>
        <w:tblW w:w="0" w:type="auto"/>
        <w:tblInd w:w="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472"/>
        <w:gridCol w:w="1843"/>
        <w:gridCol w:w="1842"/>
      </w:tblGrid>
      <w:tr w:rsidR="00CA1B3E" w:rsidRPr="00BE26F1" w:rsidTr="00454272">
        <w:tc>
          <w:tcPr>
            <w:tcW w:w="2235" w:type="dxa"/>
            <w:shd w:val="clear" w:color="auto" w:fill="D9D9D9"/>
          </w:tcPr>
          <w:p w:rsidR="00CA1B3E" w:rsidRPr="00BE26F1" w:rsidRDefault="00CA1B3E" w:rsidP="00BC1BE0">
            <w:pPr>
              <w:spacing w:after="0" w:line="240" w:lineRule="auto"/>
              <w:rPr>
                <w:lang w:val="en-US"/>
              </w:rPr>
            </w:pPr>
            <w:r w:rsidRPr="00BE26F1">
              <w:rPr>
                <w:lang w:val="en-US"/>
              </w:rPr>
              <w:t xml:space="preserve">    </w:t>
            </w:r>
            <w:r>
              <w:rPr>
                <w:lang w:val="en-US"/>
              </w:rPr>
              <w:t>Restaurant</w:t>
            </w:r>
          </w:p>
        </w:tc>
        <w:tc>
          <w:tcPr>
            <w:tcW w:w="2472" w:type="dxa"/>
            <w:shd w:val="clear" w:color="auto" w:fill="D9D9D9"/>
          </w:tcPr>
          <w:p w:rsidR="00CA1B3E" w:rsidRPr="00E273A2" w:rsidRDefault="00CA1B3E" w:rsidP="00BC1BE0">
            <w:pPr>
              <w:spacing w:after="0" w:line="240" w:lineRule="auto"/>
              <w:rPr>
                <w:lang w:val="en-US"/>
              </w:rPr>
            </w:pPr>
            <w:r>
              <w:rPr>
                <w:lang w:val="en-US"/>
              </w:rPr>
              <w:t>Address</w:t>
            </w:r>
          </w:p>
        </w:tc>
        <w:tc>
          <w:tcPr>
            <w:tcW w:w="1843" w:type="dxa"/>
            <w:shd w:val="clear" w:color="auto" w:fill="D9D9D9"/>
          </w:tcPr>
          <w:p w:rsidR="00CA1B3E" w:rsidRDefault="00454272" w:rsidP="00BC1BE0">
            <w:pPr>
              <w:spacing w:after="0" w:line="240" w:lineRule="auto"/>
              <w:rPr>
                <w:lang w:val="en-US"/>
              </w:rPr>
            </w:pPr>
            <w:r>
              <w:rPr>
                <w:lang w:val="en-US"/>
              </w:rPr>
              <w:t xml:space="preserve">Average </w:t>
            </w:r>
            <w:r w:rsidR="00CA1B3E">
              <w:rPr>
                <w:lang w:val="en-US"/>
              </w:rPr>
              <w:t>price</w:t>
            </w:r>
          </w:p>
        </w:tc>
        <w:tc>
          <w:tcPr>
            <w:tcW w:w="1842" w:type="dxa"/>
            <w:shd w:val="clear" w:color="auto" w:fill="D9D9D9"/>
          </w:tcPr>
          <w:p w:rsidR="00CA1B3E" w:rsidRDefault="00CA1B3E" w:rsidP="00BC1BE0">
            <w:pPr>
              <w:spacing w:after="0" w:line="240" w:lineRule="auto"/>
              <w:rPr>
                <w:lang w:val="en-US"/>
              </w:rPr>
            </w:pPr>
            <w:r>
              <w:rPr>
                <w:lang w:val="en-US"/>
              </w:rPr>
              <w:t>Rating</w:t>
            </w:r>
          </w:p>
        </w:tc>
      </w:tr>
      <w:tr w:rsidR="00CA1B3E" w:rsidRPr="00BE26F1" w:rsidTr="00454272">
        <w:tc>
          <w:tcPr>
            <w:tcW w:w="2235" w:type="dxa"/>
            <w:shd w:val="clear" w:color="auto" w:fill="auto"/>
          </w:tcPr>
          <w:p w:rsidR="00CA1B3E" w:rsidRPr="00E273A2" w:rsidRDefault="00CA1B3E" w:rsidP="00BC1BE0">
            <w:pPr>
              <w:spacing w:after="0" w:line="240" w:lineRule="auto"/>
              <w:rPr>
                <w:lang w:val="en-US"/>
              </w:rPr>
            </w:pPr>
          </w:p>
        </w:tc>
        <w:tc>
          <w:tcPr>
            <w:tcW w:w="2472" w:type="dxa"/>
            <w:shd w:val="clear" w:color="auto" w:fill="auto"/>
          </w:tcPr>
          <w:p w:rsidR="00CA1B3E" w:rsidRPr="00240EC7" w:rsidRDefault="00CA1B3E" w:rsidP="00BC1BE0">
            <w:pPr>
              <w:spacing w:after="0" w:line="240" w:lineRule="auto"/>
              <w:rPr>
                <w:lang w:val="en-US"/>
              </w:rPr>
            </w:pPr>
          </w:p>
        </w:tc>
        <w:tc>
          <w:tcPr>
            <w:tcW w:w="1843" w:type="dxa"/>
          </w:tcPr>
          <w:p w:rsidR="00CA1B3E" w:rsidRPr="00240EC7" w:rsidRDefault="00CA1B3E" w:rsidP="00BC1BE0">
            <w:pPr>
              <w:spacing w:after="0" w:line="240" w:lineRule="auto"/>
              <w:rPr>
                <w:lang w:val="en-US"/>
              </w:rPr>
            </w:pPr>
          </w:p>
        </w:tc>
        <w:tc>
          <w:tcPr>
            <w:tcW w:w="1842" w:type="dxa"/>
          </w:tcPr>
          <w:p w:rsidR="00CA1B3E" w:rsidRPr="00240EC7" w:rsidRDefault="00CA1B3E" w:rsidP="00BC1BE0">
            <w:pPr>
              <w:spacing w:after="0" w:line="240" w:lineRule="auto"/>
              <w:rPr>
                <w:lang w:val="en-US"/>
              </w:rPr>
            </w:pPr>
          </w:p>
        </w:tc>
      </w:tr>
      <w:tr w:rsidR="006704D8" w:rsidRPr="00BE26F1" w:rsidTr="00454272">
        <w:tc>
          <w:tcPr>
            <w:tcW w:w="2235" w:type="dxa"/>
            <w:shd w:val="clear" w:color="auto" w:fill="auto"/>
          </w:tcPr>
          <w:p w:rsidR="006704D8" w:rsidRPr="00E273A2" w:rsidRDefault="006704D8" w:rsidP="00BC1BE0">
            <w:pPr>
              <w:spacing w:after="0" w:line="240" w:lineRule="auto"/>
              <w:rPr>
                <w:lang w:val="en-US"/>
              </w:rPr>
            </w:pPr>
          </w:p>
        </w:tc>
        <w:tc>
          <w:tcPr>
            <w:tcW w:w="2472" w:type="dxa"/>
            <w:shd w:val="clear" w:color="auto" w:fill="auto"/>
          </w:tcPr>
          <w:p w:rsidR="006704D8" w:rsidRPr="00240EC7" w:rsidRDefault="006704D8" w:rsidP="00BC1BE0">
            <w:pPr>
              <w:spacing w:after="0" w:line="240" w:lineRule="auto"/>
              <w:rPr>
                <w:lang w:val="en-US"/>
              </w:rPr>
            </w:pPr>
          </w:p>
        </w:tc>
        <w:tc>
          <w:tcPr>
            <w:tcW w:w="1843" w:type="dxa"/>
          </w:tcPr>
          <w:p w:rsidR="006704D8" w:rsidRPr="00240EC7" w:rsidRDefault="006704D8" w:rsidP="00BC1BE0">
            <w:pPr>
              <w:spacing w:after="0" w:line="240" w:lineRule="auto"/>
              <w:rPr>
                <w:lang w:val="en-US"/>
              </w:rPr>
            </w:pPr>
          </w:p>
        </w:tc>
        <w:tc>
          <w:tcPr>
            <w:tcW w:w="1842" w:type="dxa"/>
          </w:tcPr>
          <w:p w:rsidR="006704D8" w:rsidRPr="00240EC7" w:rsidRDefault="006704D8" w:rsidP="00BC1BE0">
            <w:pPr>
              <w:spacing w:after="0" w:line="240" w:lineRule="auto"/>
              <w:rPr>
                <w:lang w:val="en-US"/>
              </w:rPr>
            </w:pPr>
          </w:p>
        </w:tc>
      </w:tr>
    </w:tbl>
    <w:p w:rsidR="0020468D" w:rsidRPr="0020468D" w:rsidRDefault="00154ADC" w:rsidP="0020468D">
      <w:pPr>
        <w:pStyle w:val="Heading1"/>
        <w:rPr>
          <w:lang w:val="en-US"/>
        </w:rPr>
      </w:pPr>
      <w:r>
        <w:rPr>
          <w:lang w:val="en-US"/>
        </w:rPr>
        <w:t>W</w:t>
      </w:r>
      <w:r w:rsidR="0020468D" w:rsidRPr="0020468D">
        <w:rPr>
          <w:lang w:val="en-US"/>
        </w:rPr>
        <w:t>ork</w:t>
      </w:r>
      <w:r>
        <w:rPr>
          <w:lang w:val="en-US"/>
        </w:rPr>
        <w:t xml:space="preserve"> </w:t>
      </w:r>
      <w:r w:rsidR="0020468D" w:rsidRPr="0020468D">
        <w:rPr>
          <w:lang w:val="en-US"/>
        </w:rPr>
        <w:t>plan</w:t>
      </w:r>
    </w:p>
    <w:p w:rsidR="00E012AB" w:rsidRPr="00E012AB" w:rsidRDefault="00E012AB" w:rsidP="00E012AB">
      <w:pPr>
        <w:pStyle w:val="ListParagraph"/>
        <w:ind w:left="0"/>
        <w:rPr>
          <w:lang w:val="en-US"/>
        </w:rPr>
      </w:pPr>
      <w:r w:rsidRPr="00E012AB">
        <w:rPr>
          <w:lang w:val="en-US"/>
        </w:rPr>
        <w:t>To assure the project to meet the dead lines, the team agree</w:t>
      </w:r>
      <w:r w:rsidR="00010EF2">
        <w:rPr>
          <w:lang w:val="en-US"/>
        </w:rPr>
        <w:t>s</w:t>
      </w:r>
      <w:r w:rsidRPr="00E012AB">
        <w:rPr>
          <w:lang w:val="en-US"/>
        </w:rPr>
        <w:t xml:space="preserve"> on the following </w:t>
      </w:r>
      <w:proofErr w:type="spellStart"/>
      <w:r w:rsidRPr="00E012AB">
        <w:rPr>
          <w:lang w:val="en-US"/>
        </w:rPr>
        <w:t>approches</w:t>
      </w:r>
      <w:proofErr w:type="spellEnd"/>
      <w:r w:rsidRPr="00E012AB">
        <w:rPr>
          <w:lang w:val="en-US"/>
        </w:rPr>
        <w:t>:</w:t>
      </w:r>
    </w:p>
    <w:p w:rsidR="0020468D" w:rsidRDefault="00E012AB" w:rsidP="00E012AB">
      <w:pPr>
        <w:pStyle w:val="ListParagraph"/>
        <w:numPr>
          <w:ilvl w:val="0"/>
          <w:numId w:val="7"/>
        </w:numPr>
        <w:rPr>
          <w:lang w:val="en-US"/>
        </w:rPr>
      </w:pPr>
      <w:r w:rsidRPr="00E012AB">
        <w:rPr>
          <w:lang w:val="en-US"/>
        </w:rPr>
        <w:t xml:space="preserve">A time table will be created base on the milestone of the project. </w:t>
      </w:r>
    </w:p>
    <w:p w:rsidR="00E012AB" w:rsidRDefault="00E012AB" w:rsidP="00E012AB">
      <w:pPr>
        <w:pStyle w:val="ListParagraph"/>
        <w:numPr>
          <w:ilvl w:val="0"/>
          <w:numId w:val="7"/>
        </w:numPr>
        <w:rPr>
          <w:lang w:val="en-US"/>
        </w:rPr>
      </w:pPr>
      <w:r>
        <w:rPr>
          <w:lang w:val="en-US"/>
        </w:rPr>
        <w:t>The project will be separated into different modules and assign to specific members.</w:t>
      </w:r>
    </w:p>
    <w:p w:rsidR="00E012AB" w:rsidRDefault="00E012AB" w:rsidP="00E012AB">
      <w:pPr>
        <w:pStyle w:val="ListParagraph"/>
        <w:numPr>
          <w:ilvl w:val="0"/>
          <w:numId w:val="7"/>
        </w:numPr>
        <w:rPr>
          <w:lang w:val="en-US"/>
        </w:rPr>
      </w:pPr>
      <w:r>
        <w:rPr>
          <w:lang w:val="en-US"/>
        </w:rPr>
        <w:t>Regular meeting will be held every week to check the progress and solve problems.</w:t>
      </w:r>
    </w:p>
    <w:p w:rsidR="00E012AB" w:rsidDel="004533A9" w:rsidRDefault="00392D76">
      <w:pPr>
        <w:pStyle w:val="ListParagraph"/>
        <w:numPr>
          <w:ilvl w:val="0"/>
          <w:numId w:val="7"/>
        </w:numPr>
        <w:rPr>
          <w:del w:id="617" w:author="Liang Zhao" w:date="2016-01-27T16:35:00Z"/>
          <w:lang w:val="en-US"/>
        </w:rPr>
        <w:pPrChange w:id="618" w:author="Tse-kuang Chung" w:date="2016-02-13T22:23:00Z">
          <w:pPr>
            <w:pStyle w:val="Heading1"/>
          </w:pPr>
        </w:pPrChange>
      </w:pPr>
      <w:r>
        <w:rPr>
          <w:lang w:val="en-US"/>
        </w:rPr>
        <w:t xml:space="preserve">An </w:t>
      </w:r>
      <w:r w:rsidR="00E012AB">
        <w:rPr>
          <w:lang w:val="en-US"/>
        </w:rPr>
        <w:t>IM group is established for discussing when needed.</w:t>
      </w:r>
    </w:p>
    <w:p w:rsidR="004533A9" w:rsidRDefault="004533A9" w:rsidP="00E012AB">
      <w:pPr>
        <w:pStyle w:val="ListParagraph"/>
        <w:numPr>
          <w:ilvl w:val="0"/>
          <w:numId w:val="7"/>
        </w:numPr>
        <w:rPr>
          <w:ins w:id="619" w:author="Tse-kuang Chung" w:date="2016-02-13T22:23:00Z"/>
          <w:lang w:val="en-US"/>
        </w:rPr>
      </w:pPr>
    </w:p>
    <w:p w:rsidR="00E012AB" w:rsidDel="00E07286" w:rsidRDefault="00E012AB" w:rsidP="0020468D">
      <w:pPr>
        <w:pStyle w:val="Heading1"/>
        <w:rPr>
          <w:del w:id="620" w:author="Liang Zhao" w:date="2016-01-27T16:35:00Z"/>
          <w:lang w:val="en-US"/>
        </w:rPr>
      </w:pPr>
    </w:p>
    <w:p w:rsidR="00E07286" w:rsidRDefault="00E07286">
      <w:pPr>
        <w:rPr>
          <w:ins w:id="621" w:author="Liang Zhao" w:date="2016-03-05T22:57:00Z"/>
          <w:lang w:val="en-US"/>
        </w:rPr>
        <w:pPrChange w:id="622" w:author="Liang Zhao" w:date="2016-03-05T22:57:00Z">
          <w:pPr>
            <w:pStyle w:val="Heading1"/>
          </w:pPr>
        </w:pPrChange>
      </w:pPr>
    </w:p>
    <w:p w:rsidR="00E07286" w:rsidRPr="00EA1CA2" w:rsidRDefault="00E07286">
      <w:pPr>
        <w:rPr>
          <w:ins w:id="623" w:author="Liang Zhao" w:date="2016-03-05T22:57:00Z"/>
          <w:lang w:val="en-US"/>
        </w:rPr>
        <w:pPrChange w:id="624" w:author="Liang Zhao" w:date="2016-03-05T22:57:00Z">
          <w:pPr>
            <w:pStyle w:val="Heading1"/>
          </w:pPr>
        </w:pPrChange>
      </w:pPr>
    </w:p>
    <w:p w:rsidR="00E012AB" w:rsidRPr="000F4FA5" w:rsidDel="004533A9" w:rsidRDefault="00E012AB">
      <w:pPr>
        <w:rPr>
          <w:del w:id="625" w:author="Tse-kuang Chung" w:date="2016-02-13T22:23:00Z"/>
          <w:lang w:val="en-US"/>
        </w:rPr>
        <w:pPrChange w:id="626" w:author="Tse-kuang Chung" w:date="2016-02-13T22:23:00Z">
          <w:pPr>
            <w:pStyle w:val="ListParagraph"/>
          </w:pPr>
        </w:pPrChange>
      </w:pPr>
    </w:p>
    <w:p w:rsidR="00FD1364" w:rsidRPr="00C75E91" w:rsidDel="001527EF" w:rsidRDefault="00FD1364">
      <w:pPr>
        <w:rPr>
          <w:ins w:id="627" w:author="Tse-kuang Chung" w:date="2016-02-13T22:23:00Z"/>
          <w:del w:id="628" w:author="Liang Zhao" w:date="2016-02-14T21:54:00Z"/>
          <w:lang w:val="en-US"/>
        </w:rPr>
        <w:pPrChange w:id="629" w:author="Tse-kuang Chung" w:date="2016-02-13T22:23:00Z">
          <w:pPr>
            <w:pStyle w:val="Heading1"/>
          </w:pPr>
        </w:pPrChange>
      </w:pPr>
    </w:p>
    <w:p w:rsidR="00480A48" w:rsidDel="001527EF" w:rsidRDefault="00480A48">
      <w:pPr>
        <w:pStyle w:val="Heading1"/>
        <w:rPr>
          <w:ins w:id="630" w:author="Tse-kuang Chung" w:date="2016-02-13T22:23:00Z"/>
          <w:del w:id="631" w:author="Liang Zhao" w:date="2016-02-14T21:54:00Z"/>
          <w:lang w:val="en-US"/>
        </w:rPr>
      </w:pPr>
      <w:ins w:id="632" w:author="Tse-kuang Chung" w:date="2016-02-13T22:23:00Z">
        <w:del w:id="633" w:author="Liang Zhao" w:date="2016-02-14T21:54:00Z">
          <w:r w:rsidDel="001527EF">
            <w:rPr>
              <w:rFonts w:hint="eastAsia"/>
              <w:lang w:val="en-US"/>
            </w:rPr>
            <w:delText>Milestone2</w:delText>
          </w:r>
        </w:del>
      </w:ins>
    </w:p>
    <w:p w:rsidR="0020468D" w:rsidRDefault="0020468D" w:rsidP="0020468D">
      <w:pPr>
        <w:pStyle w:val="Heading1"/>
        <w:rPr>
          <w:lang w:val="en-US"/>
        </w:rPr>
      </w:pPr>
      <w:r w:rsidRPr="0020468D">
        <w:rPr>
          <w:lang w:val="en-US"/>
        </w:rPr>
        <w:t>References</w:t>
      </w:r>
    </w:p>
    <w:p w:rsidR="00AA41F0" w:rsidRPr="00AA41F0" w:rsidRDefault="003A6736" w:rsidP="00AA41F0">
      <w:pPr>
        <w:rPr>
          <w:rFonts w:eastAsia="PMingLiU"/>
          <w:lang w:val="en-US" w:eastAsia="zh-TW"/>
        </w:rPr>
      </w:pPr>
      <w:r w:rsidRPr="00843623">
        <w:rPr>
          <w:lang w:val="en-US"/>
        </w:rPr>
        <w:t>International Student Guide. (</w:t>
      </w:r>
      <w:proofErr w:type="spellStart"/>
      <w:r w:rsidRPr="00843623">
        <w:rPr>
          <w:lang w:val="en-US"/>
        </w:rPr>
        <w:t>n.d.</w:t>
      </w:r>
      <w:proofErr w:type="spellEnd"/>
      <w:r w:rsidRPr="00843623">
        <w:rPr>
          <w:lang w:val="en-US"/>
        </w:rPr>
        <w:t>). The University of British Columbia. Retrieved from:</w:t>
      </w:r>
      <w:r w:rsidR="00AA41F0">
        <w:rPr>
          <w:rFonts w:eastAsia="PMingLiU" w:hint="eastAsia"/>
          <w:lang w:val="en-US" w:eastAsia="zh-TW"/>
        </w:rPr>
        <w:t xml:space="preserve"> </w:t>
      </w:r>
      <w:r w:rsidR="00AA41F0" w:rsidRPr="00AA41F0">
        <w:rPr>
          <w:lang w:val="en-US"/>
        </w:rPr>
        <w:t>http://students.ubc</w:t>
      </w:r>
      <w:r w:rsidR="00AA41F0">
        <w:rPr>
          <w:rFonts w:eastAsia="PMingLiU" w:hint="eastAsia"/>
          <w:lang w:val="en-US" w:eastAsia="zh-TW"/>
        </w:rPr>
        <w:t>.</w:t>
      </w:r>
    </w:p>
    <w:p w:rsidR="003A6736" w:rsidRPr="00AA41F0" w:rsidRDefault="003A6736" w:rsidP="00AA41F0">
      <w:pPr>
        <w:ind w:firstLine="708"/>
        <w:rPr>
          <w:rFonts w:eastAsia="PMingLiU"/>
          <w:lang w:val="en-US" w:eastAsia="zh-TW"/>
        </w:rPr>
      </w:pPr>
      <w:r w:rsidRPr="00843623">
        <w:rPr>
          <w:lang w:val="en-US"/>
        </w:rPr>
        <w:t>ca/international</w:t>
      </w:r>
    </w:p>
    <w:p w:rsidR="00924D82" w:rsidRDefault="003A6736" w:rsidP="00843623">
      <w:pPr>
        <w:rPr>
          <w:ins w:id="634" w:author="Liang Zhao" w:date="2016-02-01T07:39:00Z"/>
          <w:lang w:val="en-US"/>
        </w:rPr>
      </w:pPr>
      <w:r w:rsidRPr="00843623">
        <w:rPr>
          <w:lang w:val="en-US"/>
        </w:rPr>
        <w:t>SFU International. (</w:t>
      </w:r>
      <w:proofErr w:type="spellStart"/>
      <w:r w:rsidRPr="00843623">
        <w:rPr>
          <w:lang w:val="en-US"/>
        </w:rPr>
        <w:t>n.d.</w:t>
      </w:r>
      <w:proofErr w:type="spellEnd"/>
      <w:r w:rsidRPr="00843623">
        <w:rPr>
          <w:lang w:val="en-US"/>
        </w:rPr>
        <w:t>). Simon Fraser University. Retrieved from:</w:t>
      </w:r>
      <w:r w:rsidR="00843623">
        <w:rPr>
          <w:rFonts w:eastAsia="PMingLiU" w:hint="eastAsia"/>
          <w:lang w:val="en-US" w:eastAsia="zh-TW"/>
        </w:rPr>
        <w:t xml:space="preserve"> </w:t>
      </w:r>
      <w:r w:rsidR="00137B0F" w:rsidRPr="00AD4A94">
        <w:rPr>
          <w:rPrChange w:id="635" w:author="Tse-kuang Chung" w:date="2016-02-13T22:25:00Z">
            <w:rPr>
              <w:rStyle w:val="Hyperlink"/>
              <w:lang w:val="en-US"/>
            </w:rPr>
          </w:rPrChange>
        </w:rPr>
        <w:t>http://www.sfu.ca/international.html</w:t>
      </w:r>
    </w:p>
    <w:p w:rsidR="00137B0F" w:rsidRPr="00843623" w:rsidRDefault="00137B0F" w:rsidP="00843623">
      <w:pPr>
        <w:rPr>
          <w:lang w:val="en-US"/>
        </w:rPr>
      </w:pPr>
      <w:ins w:id="636" w:author="Liang Zhao" w:date="2016-02-01T07:39:00Z">
        <w:r>
          <w:rPr>
            <w:lang w:val="en-US"/>
          </w:rPr>
          <w:t>W</w:t>
        </w:r>
      </w:ins>
      <w:ins w:id="637" w:author="Liang Zhao" w:date="2016-02-01T07:40:00Z">
        <w:r>
          <w:rPr>
            <w:rFonts w:hint="eastAsia"/>
            <w:lang w:val="en-US" w:eastAsia="zh-CN"/>
          </w:rPr>
          <w:t>ire</w:t>
        </w:r>
        <w:r>
          <w:rPr>
            <w:lang w:val="en-US"/>
          </w:rPr>
          <w:t xml:space="preserve">frame tool: </w:t>
        </w:r>
        <w:r w:rsidRPr="00AD4A94">
          <w:rPr>
            <w:rPrChange w:id="638" w:author="Tse-kuang Chung" w:date="2016-02-13T22:25:00Z">
              <w:rPr>
                <w:rStyle w:val="Hyperlink"/>
                <w:lang w:val="en-US"/>
              </w:rPr>
            </w:rPrChange>
          </w:rPr>
          <w:t>https://wireframe.cc/</w:t>
        </w:r>
      </w:ins>
    </w:p>
    <w:sectPr w:rsidR="00137B0F" w:rsidRPr="00843623" w:rsidSect="00E43376">
      <w:headerReference w:type="default" r:id="rId24"/>
      <w:footerReference w:type="default" r:id="rId25"/>
      <w:pgSz w:w="11906" w:h="16838"/>
      <w:pgMar w:top="284" w:right="850" w:bottom="28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4F57" w:rsidRDefault="003B4F57" w:rsidP="000D1E8A">
      <w:pPr>
        <w:spacing w:after="0" w:line="240" w:lineRule="auto"/>
      </w:pPr>
      <w:r>
        <w:separator/>
      </w:r>
    </w:p>
  </w:endnote>
  <w:endnote w:type="continuationSeparator" w:id="0">
    <w:p w:rsidR="003B4F57" w:rsidRDefault="003B4F57" w:rsidP="000D1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E26F1" w:rsidRDefault="00F254E2" w:rsidP="007E60A6">
    <w:pPr>
      <w:pStyle w:val="Footer"/>
      <w:jc w:val="center"/>
      <w:rPr>
        <w:color w:val="808080"/>
        <w:sz w:val="1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4F57" w:rsidRDefault="003B4F57" w:rsidP="000D1E8A">
      <w:pPr>
        <w:spacing w:after="0" w:line="240" w:lineRule="auto"/>
      </w:pPr>
      <w:r>
        <w:separator/>
      </w:r>
    </w:p>
  </w:footnote>
  <w:footnote w:type="continuationSeparator" w:id="0">
    <w:p w:rsidR="003B4F57" w:rsidRDefault="003B4F57" w:rsidP="000D1E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C28FB" w:rsidRDefault="00F254E2" w:rsidP="00BC28FB">
    <w:pPr>
      <w:pStyle w:val="Header"/>
      <w:rPr>
        <w:sz w:val="18"/>
        <w:szCs w:val="20"/>
        <w:lang w:val="en-US"/>
      </w:rPr>
    </w:pPr>
    <w:r w:rsidRPr="00BC28FB">
      <w:rPr>
        <w:sz w:val="18"/>
        <w:szCs w:val="20"/>
        <w:lang w:val="en-US"/>
      </w:rPr>
      <w:t>[</w:t>
    </w:r>
    <w:r>
      <w:rPr>
        <w:sz w:val="18"/>
        <w:szCs w:val="20"/>
        <w:lang w:val="en-US"/>
      </w:rPr>
      <w:t>COMP 1536 Project G</w:t>
    </w:r>
    <w:r w:rsidR="00783C0F">
      <w:rPr>
        <w:sz w:val="18"/>
        <w:szCs w:val="20"/>
        <w:lang w:val="en-US"/>
      </w:rPr>
      <w:t>roup</w:t>
    </w:r>
    <w:r>
      <w:rPr>
        <w:sz w:val="18"/>
        <w:szCs w:val="20"/>
        <w:lang w:val="en-US"/>
      </w:rPr>
      <w:t>-12</w:t>
    </w:r>
    <w:r w:rsidRPr="00BC28FB">
      <w:rPr>
        <w:sz w:val="18"/>
        <w:szCs w:val="20"/>
        <w:lang w:val="en-US"/>
      </w:rPr>
      <w:t>]</w:t>
    </w:r>
  </w:p>
  <w:p w:rsidR="00F254E2" w:rsidRDefault="00F254E2" w:rsidP="00BC28FB">
    <w:pPr>
      <w:pStyle w:val="Header"/>
      <w:rPr>
        <w:sz w:val="18"/>
        <w:szCs w:val="20"/>
        <w:lang w:val="en-US"/>
      </w:rPr>
    </w:pPr>
    <w:r w:rsidRPr="00BC28FB">
      <w:rPr>
        <w:sz w:val="18"/>
        <w:szCs w:val="20"/>
        <w:lang w:val="en-US"/>
      </w:rPr>
      <w:t>[</w:t>
    </w:r>
    <w:r>
      <w:rPr>
        <w:sz w:val="18"/>
        <w:szCs w:val="20"/>
        <w:lang w:val="en-US"/>
      </w:rPr>
      <w:t>20</w:t>
    </w:r>
    <w:del w:id="639" w:author="Liang Zhao" w:date="2016-02-14T23:40:00Z">
      <w:r w:rsidDel="00C75E91">
        <w:rPr>
          <w:sz w:val="18"/>
          <w:szCs w:val="20"/>
          <w:lang w:val="en-US"/>
        </w:rPr>
        <w:delText>6</w:delText>
      </w:r>
    </w:del>
    <w:r>
      <w:rPr>
        <w:sz w:val="18"/>
        <w:szCs w:val="20"/>
        <w:lang w:val="en-US"/>
      </w:rPr>
      <w:t>16/0</w:t>
    </w:r>
    <w:ins w:id="640" w:author="Liang Zhao" w:date="2016-02-14T23:40:00Z">
      <w:r w:rsidR="006D6E71">
        <w:rPr>
          <w:sz w:val="18"/>
          <w:szCs w:val="20"/>
          <w:lang w:val="en-US"/>
        </w:rPr>
        <w:t>3</w:t>
      </w:r>
    </w:ins>
    <w:del w:id="641" w:author="Liang Zhao" w:date="2016-02-14T23:40:00Z">
      <w:r w:rsidDel="00C75E91">
        <w:rPr>
          <w:sz w:val="18"/>
          <w:szCs w:val="20"/>
          <w:lang w:val="en-US"/>
        </w:rPr>
        <w:delText>1</w:delText>
      </w:r>
    </w:del>
    <w:r>
      <w:rPr>
        <w:sz w:val="18"/>
        <w:szCs w:val="20"/>
        <w:lang w:val="en-US"/>
      </w:rPr>
      <w:t>/</w:t>
    </w:r>
    <w:ins w:id="642" w:author="Liang Zhao" w:date="2016-01-27T16:47:00Z">
      <w:r w:rsidR="006D6E71">
        <w:rPr>
          <w:sz w:val="18"/>
          <w:szCs w:val="20"/>
          <w:lang w:val="en-US"/>
        </w:rPr>
        <w:t>05</w:t>
      </w:r>
    </w:ins>
    <w:del w:id="643" w:author="Liang Zhao" w:date="2016-01-27T16:47:00Z">
      <w:r w:rsidDel="00B367D9">
        <w:rPr>
          <w:sz w:val="18"/>
          <w:szCs w:val="20"/>
          <w:lang w:val="en-US"/>
        </w:rPr>
        <w:delText>16</w:delText>
      </w:r>
    </w:del>
    <w:r w:rsidRPr="00BC28FB">
      <w:rPr>
        <w:sz w:val="18"/>
        <w:szCs w:val="20"/>
        <w:lang w:val="en-US"/>
      </w:rPr>
      <w:t>]</w:t>
    </w:r>
  </w:p>
  <w:p w:rsidR="00F254E2" w:rsidRDefault="00F254E2" w:rsidP="00BC28FB">
    <w:pPr>
      <w:pStyle w:val="Header"/>
      <w:jc w:val="center"/>
      <w:rPr>
        <w:b/>
        <w:sz w:val="24"/>
        <w:lang w:val="en-US"/>
      </w:rPr>
    </w:pPr>
    <w:r w:rsidRPr="00BC28FB">
      <w:rPr>
        <w:b/>
        <w:sz w:val="24"/>
        <w:lang w:val="en-US"/>
      </w:rPr>
      <w:t>Project Proposal: [</w:t>
    </w:r>
    <w:r w:rsidR="00E245DC">
      <w:rPr>
        <w:b/>
        <w:sz w:val="24"/>
        <w:lang w:val="en-US"/>
      </w:rPr>
      <w:t xml:space="preserve">A </w:t>
    </w:r>
    <w:r>
      <w:rPr>
        <w:b/>
        <w:sz w:val="24"/>
        <w:lang w:val="en-US"/>
      </w:rPr>
      <w:t>S</w:t>
    </w:r>
    <w:r w:rsidRPr="006761A3">
      <w:rPr>
        <w:b/>
        <w:sz w:val="24"/>
        <w:lang w:val="en-US"/>
      </w:rPr>
      <w:t xml:space="preserve">urvival </w:t>
    </w:r>
    <w:r>
      <w:rPr>
        <w:b/>
        <w:sz w:val="24"/>
        <w:lang w:val="en-US"/>
      </w:rPr>
      <w:t>G</w:t>
    </w:r>
    <w:r w:rsidRPr="006761A3">
      <w:rPr>
        <w:b/>
        <w:sz w:val="24"/>
        <w:lang w:val="en-US"/>
      </w:rPr>
      <w:t>uide</w:t>
    </w:r>
    <w:r>
      <w:rPr>
        <w:b/>
        <w:sz w:val="24"/>
        <w:lang w:val="en-US"/>
      </w:rPr>
      <w:t xml:space="preserve"> Site for International Students</w:t>
    </w:r>
    <w:r w:rsidRPr="00BC28FB">
      <w:rPr>
        <w:b/>
        <w:sz w:val="24"/>
        <w:lang w:val="en-US"/>
      </w:rPr>
      <w:t>]</w:t>
    </w:r>
  </w:p>
  <w:p w:rsidR="00F254E2" w:rsidRPr="00BC28FB" w:rsidRDefault="00F254E2" w:rsidP="00BC28FB">
    <w:pPr>
      <w:pStyle w:val="Header"/>
      <w:jc w:val="center"/>
      <w:rPr>
        <w:b/>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853C8"/>
    <w:multiLevelType w:val="hybridMultilevel"/>
    <w:tmpl w:val="DC50816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C5A00"/>
    <w:multiLevelType w:val="hybridMultilevel"/>
    <w:tmpl w:val="ED94CB8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FE31C7D"/>
    <w:multiLevelType w:val="hybridMultilevel"/>
    <w:tmpl w:val="4B8CA40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6E7913"/>
    <w:multiLevelType w:val="hybridMultilevel"/>
    <w:tmpl w:val="68BC8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F22E17"/>
    <w:multiLevelType w:val="hybridMultilevel"/>
    <w:tmpl w:val="C8ECAD0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33A91665"/>
    <w:multiLevelType w:val="hybridMultilevel"/>
    <w:tmpl w:val="86060E9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65652BDA"/>
    <w:multiLevelType w:val="hybridMultilevel"/>
    <w:tmpl w:val="36A6CE26"/>
    <w:lvl w:ilvl="0" w:tplc="25DE1896">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7" w15:restartNumberingAfterBreak="0">
    <w:nsid w:val="657E5D71"/>
    <w:multiLevelType w:val="hybridMultilevel"/>
    <w:tmpl w:val="39BE8432"/>
    <w:lvl w:ilvl="0" w:tplc="F092BC2A">
      <w:start w:val="1"/>
      <w:numFmt w:val="bullet"/>
      <w:pStyle w:val="ListBullet"/>
      <w:lvlText w:val=""/>
      <w:lvlJc w:val="left"/>
      <w:pPr>
        <w:tabs>
          <w:tab w:val="num" w:pos="360"/>
        </w:tabs>
        <w:ind w:left="432" w:hanging="288"/>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6A435F"/>
    <w:multiLevelType w:val="hybridMultilevel"/>
    <w:tmpl w:val="D7BCC8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D564E05"/>
    <w:multiLevelType w:val="hybridMultilevel"/>
    <w:tmpl w:val="E5C204DE"/>
    <w:lvl w:ilvl="0" w:tplc="231E955E">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1"/>
  </w:num>
  <w:num w:numId="4">
    <w:abstractNumId w:val="6"/>
  </w:num>
  <w:num w:numId="5">
    <w:abstractNumId w:val="9"/>
  </w:num>
  <w:num w:numId="6">
    <w:abstractNumId w:val="7"/>
  </w:num>
  <w:num w:numId="7">
    <w:abstractNumId w:val="3"/>
  </w:num>
  <w:num w:numId="8">
    <w:abstractNumId w:val="2"/>
  </w:num>
  <w:num w:numId="9">
    <w:abstractNumId w:val="0"/>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ang Zhao">
    <w15:presenceInfo w15:providerId="None" w15:userId="Liang Zhao"/>
  </w15:person>
  <w15:person w15:author="Tse-kuang Chung">
    <w15:presenceInfo w15:providerId="Windows Live" w15:userId="5b0d0af987490590"/>
  </w15:person>
  <w15:person w15:author="HAI HUA TAN">
    <w15:presenceInfo w15:providerId="Windows Live" w15:userId="fc8ec5de2396cb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1FB"/>
    <w:rsid w:val="00003E53"/>
    <w:rsid w:val="00010EF2"/>
    <w:rsid w:val="00014E02"/>
    <w:rsid w:val="000474DE"/>
    <w:rsid w:val="00065843"/>
    <w:rsid w:val="00071B3B"/>
    <w:rsid w:val="00080538"/>
    <w:rsid w:val="0008136B"/>
    <w:rsid w:val="000827A0"/>
    <w:rsid w:val="000B332B"/>
    <w:rsid w:val="000C54DB"/>
    <w:rsid w:val="000C6057"/>
    <w:rsid w:val="000D1E8A"/>
    <w:rsid w:val="000D49CD"/>
    <w:rsid w:val="000E6763"/>
    <w:rsid w:val="000E6C41"/>
    <w:rsid w:val="000F4FA5"/>
    <w:rsid w:val="00100852"/>
    <w:rsid w:val="001045EF"/>
    <w:rsid w:val="00121187"/>
    <w:rsid w:val="0013419C"/>
    <w:rsid w:val="001358AE"/>
    <w:rsid w:val="00137B0F"/>
    <w:rsid w:val="001433F0"/>
    <w:rsid w:val="001527EF"/>
    <w:rsid w:val="00154ADC"/>
    <w:rsid w:val="00161BAB"/>
    <w:rsid w:val="001679C9"/>
    <w:rsid w:val="00183519"/>
    <w:rsid w:val="001904B9"/>
    <w:rsid w:val="001977E5"/>
    <w:rsid w:val="001B4727"/>
    <w:rsid w:val="001D3137"/>
    <w:rsid w:val="001E345E"/>
    <w:rsid w:val="001E4DE2"/>
    <w:rsid w:val="001F741C"/>
    <w:rsid w:val="0020468D"/>
    <w:rsid w:val="00204A72"/>
    <w:rsid w:val="00204F1B"/>
    <w:rsid w:val="00213185"/>
    <w:rsid w:val="00240EC7"/>
    <w:rsid w:val="002449EB"/>
    <w:rsid w:val="00256261"/>
    <w:rsid w:val="00260662"/>
    <w:rsid w:val="002620D4"/>
    <w:rsid w:val="0026568E"/>
    <w:rsid w:val="002A7E06"/>
    <w:rsid w:val="002B2B32"/>
    <w:rsid w:val="002D21FB"/>
    <w:rsid w:val="002E4C8C"/>
    <w:rsid w:val="002E6A1E"/>
    <w:rsid w:val="002F7022"/>
    <w:rsid w:val="00306E0C"/>
    <w:rsid w:val="00307E44"/>
    <w:rsid w:val="00336FD5"/>
    <w:rsid w:val="00344625"/>
    <w:rsid w:val="00360210"/>
    <w:rsid w:val="003638DE"/>
    <w:rsid w:val="003723BC"/>
    <w:rsid w:val="00392D76"/>
    <w:rsid w:val="003A6736"/>
    <w:rsid w:val="003B4F57"/>
    <w:rsid w:val="003D786C"/>
    <w:rsid w:val="003F1F82"/>
    <w:rsid w:val="004033EA"/>
    <w:rsid w:val="00412D6C"/>
    <w:rsid w:val="00430FF2"/>
    <w:rsid w:val="00440B11"/>
    <w:rsid w:val="00445AC7"/>
    <w:rsid w:val="004465EF"/>
    <w:rsid w:val="004533A9"/>
    <w:rsid w:val="00454272"/>
    <w:rsid w:val="0046048F"/>
    <w:rsid w:val="004613AA"/>
    <w:rsid w:val="00463D4C"/>
    <w:rsid w:val="00480A48"/>
    <w:rsid w:val="00483E1A"/>
    <w:rsid w:val="0049673A"/>
    <w:rsid w:val="004A5E8C"/>
    <w:rsid w:val="004C05BF"/>
    <w:rsid w:val="004C18C6"/>
    <w:rsid w:val="004C3858"/>
    <w:rsid w:val="004D6352"/>
    <w:rsid w:val="00516685"/>
    <w:rsid w:val="00530342"/>
    <w:rsid w:val="00537134"/>
    <w:rsid w:val="005445FC"/>
    <w:rsid w:val="005455D1"/>
    <w:rsid w:val="00551E10"/>
    <w:rsid w:val="00564935"/>
    <w:rsid w:val="00565AAB"/>
    <w:rsid w:val="005939F9"/>
    <w:rsid w:val="005A02FD"/>
    <w:rsid w:val="005A22E0"/>
    <w:rsid w:val="005D7C83"/>
    <w:rsid w:val="005F105F"/>
    <w:rsid w:val="0060317B"/>
    <w:rsid w:val="0060540D"/>
    <w:rsid w:val="00607DDC"/>
    <w:rsid w:val="006201B7"/>
    <w:rsid w:val="00624440"/>
    <w:rsid w:val="006345CB"/>
    <w:rsid w:val="006423DE"/>
    <w:rsid w:val="00652358"/>
    <w:rsid w:val="006704D8"/>
    <w:rsid w:val="006761A3"/>
    <w:rsid w:val="006805D7"/>
    <w:rsid w:val="00694B3A"/>
    <w:rsid w:val="006A4CD1"/>
    <w:rsid w:val="006D3A09"/>
    <w:rsid w:val="006D6350"/>
    <w:rsid w:val="006D6E71"/>
    <w:rsid w:val="006E0E13"/>
    <w:rsid w:val="00704ED4"/>
    <w:rsid w:val="00715EEB"/>
    <w:rsid w:val="00762ED4"/>
    <w:rsid w:val="0077079C"/>
    <w:rsid w:val="00771C97"/>
    <w:rsid w:val="00782592"/>
    <w:rsid w:val="00783C0F"/>
    <w:rsid w:val="007B2459"/>
    <w:rsid w:val="007C0DD4"/>
    <w:rsid w:val="007C241C"/>
    <w:rsid w:val="007D6DEF"/>
    <w:rsid w:val="007E60A6"/>
    <w:rsid w:val="008049B0"/>
    <w:rsid w:val="00810595"/>
    <w:rsid w:val="008175C7"/>
    <w:rsid w:val="00843623"/>
    <w:rsid w:val="00854E31"/>
    <w:rsid w:val="00884568"/>
    <w:rsid w:val="008A75C7"/>
    <w:rsid w:val="008A7D1B"/>
    <w:rsid w:val="008E3168"/>
    <w:rsid w:val="00924D82"/>
    <w:rsid w:val="00927EFC"/>
    <w:rsid w:val="009329BE"/>
    <w:rsid w:val="00953DE6"/>
    <w:rsid w:val="0096580D"/>
    <w:rsid w:val="0096722D"/>
    <w:rsid w:val="009B61B3"/>
    <w:rsid w:val="009D3D50"/>
    <w:rsid w:val="009E1E55"/>
    <w:rsid w:val="009E5BC5"/>
    <w:rsid w:val="009F2F2E"/>
    <w:rsid w:val="009F48ED"/>
    <w:rsid w:val="00A12944"/>
    <w:rsid w:val="00A17D7E"/>
    <w:rsid w:val="00A33293"/>
    <w:rsid w:val="00A443CF"/>
    <w:rsid w:val="00A6105A"/>
    <w:rsid w:val="00A7041E"/>
    <w:rsid w:val="00A733E7"/>
    <w:rsid w:val="00A874AB"/>
    <w:rsid w:val="00AA41F0"/>
    <w:rsid w:val="00AB14B7"/>
    <w:rsid w:val="00AC4225"/>
    <w:rsid w:val="00AC7014"/>
    <w:rsid w:val="00AD4A94"/>
    <w:rsid w:val="00B033AF"/>
    <w:rsid w:val="00B049AA"/>
    <w:rsid w:val="00B10F87"/>
    <w:rsid w:val="00B14B99"/>
    <w:rsid w:val="00B332FA"/>
    <w:rsid w:val="00B365FB"/>
    <w:rsid w:val="00B367D9"/>
    <w:rsid w:val="00B77B80"/>
    <w:rsid w:val="00BA4A01"/>
    <w:rsid w:val="00BA7AE8"/>
    <w:rsid w:val="00BB7B57"/>
    <w:rsid w:val="00BC1BE0"/>
    <w:rsid w:val="00BC28FB"/>
    <w:rsid w:val="00BD4AAA"/>
    <w:rsid w:val="00BE26F1"/>
    <w:rsid w:val="00BF2B2E"/>
    <w:rsid w:val="00C12706"/>
    <w:rsid w:val="00C139F2"/>
    <w:rsid w:val="00C150E3"/>
    <w:rsid w:val="00C45F2A"/>
    <w:rsid w:val="00C45F3E"/>
    <w:rsid w:val="00C61E17"/>
    <w:rsid w:val="00C75E91"/>
    <w:rsid w:val="00C76104"/>
    <w:rsid w:val="00C77ADC"/>
    <w:rsid w:val="00C84588"/>
    <w:rsid w:val="00C92FCC"/>
    <w:rsid w:val="00CA1B3E"/>
    <w:rsid w:val="00CA1C71"/>
    <w:rsid w:val="00CA1E2B"/>
    <w:rsid w:val="00CA6007"/>
    <w:rsid w:val="00CC08D5"/>
    <w:rsid w:val="00CD05DF"/>
    <w:rsid w:val="00CF07F6"/>
    <w:rsid w:val="00D03D21"/>
    <w:rsid w:val="00D159E1"/>
    <w:rsid w:val="00D41C89"/>
    <w:rsid w:val="00D41C8B"/>
    <w:rsid w:val="00D6270D"/>
    <w:rsid w:val="00D95F02"/>
    <w:rsid w:val="00DB46D5"/>
    <w:rsid w:val="00DB6A28"/>
    <w:rsid w:val="00DC1743"/>
    <w:rsid w:val="00DD1623"/>
    <w:rsid w:val="00DD7D2C"/>
    <w:rsid w:val="00DF79EF"/>
    <w:rsid w:val="00E012AB"/>
    <w:rsid w:val="00E07286"/>
    <w:rsid w:val="00E245DC"/>
    <w:rsid w:val="00E273A2"/>
    <w:rsid w:val="00E43376"/>
    <w:rsid w:val="00E529C1"/>
    <w:rsid w:val="00E76260"/>
    <w:rsid w:val="00E82635"/>
    <w:rsid w:val="00EA183E"/>
    <w:rsid w:val="00EA1CA2"/>
    <w:rsid w:val="00EA637E"/>
    <w:rsid w:val="00EB54EA"/>
    <w:rsid w:val="00EC346A"/>
    <w:rsid w:val="00EC60CD"/>
    <w:rsid w:val="00ED4E29"/>
    <w:rsid w:val="00EE643F"/>
    <w:rsid w:val="00EF3471"/>
    <w:rsid w:val="00EF4876"/>
    <w:rsid w:val="00F14839"/>
    <w:rsid w:val="00F2534F"/>
    <w:rsid w:val="00F254E2"/>
    <w:rsid w:val="00F42DB4"/>
    <w:rsid w:val="00F512D5"/>
    <w:rsid w:val="00F53053"/>
    <w:rsid w:val="00F74DC0"/>
    <w:rsid w:val="00F76F6D"/>
    <w:rsid w:val="00F86576"/>
    <w:rsid w:val="00FB1D43"/>
    <w:rsid w:val="00FB1DAA"/>
    <w:rsid w:val="00FB3BB3"/>
    <w:rsid w:val="00FD1364"/>
    <w:rsid w:val="00FD7A8C"/>
    <w:rsid w:val="00FE2F3E"/>
    <w:rsid w:val="00FF13F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4C421"/>
  <w15:docId w15:val="{84BE02EB-B791-4969-B375-45ABB9BE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CA"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5D7"/>
    <w:pPr>
      <w:spacing w:after="200" w:line="276" w:lineRule="auto"/>
    </w:pPr>
    <w:rPr>
      <w:sz w:val="22"/>
      <w:szCs w:val="22"/>
      <w:lang w:val="uk-UA" w:eastAsia="en-US"/>
    </w:rPr>
  </w:style>
  <w:style w:type="paragraph" w:styleId="Heading1">
    <w:name w:val="heading 1"/>
    <w:basedOn w:val="Normal"/>
    <w:next w:val="Normal"/>
    <w:link w:val="Heading1Char"/>
    <w:uiPriority w:val="9"/>
    <w:qFormat/>
    <w:rsid w:val="00240EC7"/>
    <w:pPr>
      <w:keepNext/>
      <w:spacing w:before="240" w:after="60"/>
      <w:outlineLvl w:val="0"/>
    </w:pPr>
    <w:rPr>
      <w:rFonts w:ascii="Calibri Light" w:eastAsia="等线 Light" w:hAnsi="Calibri Light"/>
      <w:b/>
      <w:bCs/>
      <w:kern w:val="32"/>
      <w:sz w:val="32"/>
      <w:szCs w:val="32"/>
    </w:rPr>
  </w:style>
  <w:style w:type="paragraph" w:styleId="Heading2">
    <w:name w:val="heading 2"/>
    <w:basedOn w:val="Normal"/>
    <w:next w:val="Normal"/>
    <w:link w:val="Heading2Char"/>
    <w:uiPriority w:val="9"/>
    <w:unhideWhenUsed/>
    <w:qFormat/>
    <w:rsid w:val="00B049AA"/>
    <w:pPr>
      <w:keepNext/>
      <w:spacing w:before="240" w:after="60"/>
      <w:outlineLvl w:val="1"/>
    </w:pPr>
    <w:rPr>
      <w:rFonts w:ascii="Calibri Light" w:eastAsia="等线 Light" w:hAnsi="Calibri Light"/>
      <w:b/>
      <w:bCs/>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05D7"/>
    <w:pPr>
      <w:ind w:left="720"/>
      <w:contextualSpacing/>
    </w:pPr>
  </w:style>
  <w:style w:type="table" w:styleId="TableGrid">
    <w:name w:val="Table Grid"/>
    <w:basedOn w:val="TableNormal"/>
    <w:uiPriority w:val="59"/>
    <w:rsid w:val="000D1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1E8A"/>
    <w:pPr>
      <w:tabs>
        <w:tab w:val="center" w:pos="4819"/>
        <w:tab w:val="right" w:pos="9639"/>
      </w:tabs>
      <w:spacing w:after="0" w:line="240" w:lineRule="auto"/>
    </w:pPr>
  </w:style>
  <w:style w:type="character" w:customStyle="1" w:styleId="HeaderChar">
    <w:name w:val="Header Char"/>
    <w:basedOn w:val="DefaultParagraphFont"/>
    <w:link w:val="Header"/>
    <w:uiPriority w:val="99"/>
    <w:rsid w:val="000D1E8A"/>
  </w:style>
  <w:style w:type="paragraph" w:styleId="Footer">
    <w:name w:val="footer"/>
    <w:basedOn w:val="Normal"/>
    <w:link w:val="FooterChar"/>
    <w:uiPriority w:val="99"/>
    <w:unhideWhenUsed/>
    <w:rsid w:val="000D1E8A"/>
    <w:pPr>
      <w:tabs>
        <w:tab w:val="center" w:pos="4819"/>
        <w:tab w:val="right" w:pos="9639"/>
      </w:tabs>
      <w:spacing w:after="0" w:line="240" w:lineRule="auto"/>
    </w:pPr>
  </w:style>
  <w:style w:type="character" w:customStyle="1" w:styleId="FooterChar">
    <w:name w:val="Footer Char"/>
    <w:basedOn w:val="DefaultParagraphFont"/>
    <w:link w:val="Footer"/>
    <w:uiPriority w:val="99"/>
    <w:rsid w:val="000D1E8A"/>
  </w:style>
  <w:style w:type="character" w:styleId="Hyperlink">
    <w:name w:val="Hyperlink"/>
    <w:uiPriority w:val="99"/>
    <w:unhideWhenUsed/>
    <w:rsid w:val="001E4DE2"/>
    <w:rPr>
      <w:color w:val="0000FF"/>
      <w:u w:val="single"/>
    </w:rPr>
  </w:style>
  <w:style w:type="paragraph" w:styleId="ListBullet">
    <w:name w:val="List Bullet"/>
    <w:basedOn w:val="Normal"/>
    <w:uiPriority w:val="1"/>
    <w:unhideWhenUsed/>
    <w:qFormat/>
    <w:rsid w:val="00CD05DF"/>
    <w:pPr>
      <w:numPr>
        <w:numId w:val="6"/>
      </w:numPr>
      <w:tabs>
        <w:tab w:val="clear" w:pos="360"/>
      </w:tabs>
      <w:spacing w:after="60" w:line="288" w:lineRule="auto"/>
      <w:ind w:left="720" w:hanging="360"/>
    </w:pPr>
    <w:rPr>
      <w:rFonts w:ascii="Arial" w:eastAsia="Arial" w:hAnsi="Arial"/>
      <w:color w:val="404040"/>
      <w:sz w:val="18"/>
      <w:szCs w:val="18"/>
      <w:lang w:val="en-US" w:eastAsia="ja-JP"/>
    </w:rPr>
  </w:style>
  <w:style w:type="character" w:customStyle="1" w:styleId="Heading1Char">
    <w:name w:val="Heading 1 Char"/>
    <w:link w:val="Heading1"/>
    <w:uiPriority w:val="9"/>
    <w:rsid w:val="00240EC7"/>
    <w:rPr>
      <w:rFonts w:ascii="Calibri Light" w:eastAsia="等线 Light" w:hAnsi="Calibri Light" w:cs="Times New Roman"/>
      <w:b/>
      <w:bCs/>
      <w:kern w:val="32"/>
      <w:sz w:val="32"/>
      <w:szCs w:val="32"/>
      <w:lang w:val="uk-UA" w:eastAsia="en-US"/>
    </w:rPr>
  </w:style>
  <w:style w:type="character" w:customStyle="1" w:styleId="Heading2Char">
    <w:name w:val="Heading 2 Char"/>
    <w:link w:val="Heading2"/>
    <w:uiPriority w:val="9"/>
    <w:rsid w:val="00B049AA"/>
    <w:rPr>
      <w:rFonts w:ascii="Calibri Light" w:eastAsia="等线 Light" w:hAnsi="Calibri Light" w:cs="Times New Roman"/>
      <w:b/>
      <w:bCs/>
      <w:iCs/>
      <w:sz w:val="28"/>
      <w:szCs w:val="28"/>
      <w:lang w:val="uk-UA" w:eastAsia="en-US"/>
    </w:rPr>
  </w:style>
  <w:style w:type="paragraph" w:styleId="BalloonText">
    <w:name w:val="Balloon Text"/>
    <w:basedOn w:val="Normal"/>
    <w:link w:val="BalloonTextChar"/>
    <w:uiPriority w:val="99"/>
    <w:semiHidden/>
    <w:unhideWhenUsed/>
    <w:rsid w:val="000F4F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4FA5"/>
    <w:rPr>
      <w:rFonts w:ascii="Segoe UI" w:hAnsi="Segoe UI" w:cs="Segoe UI"/>
      <w:sz w:val="18"/>
      <w:szCs w:val="18"/>
      <w:lang w:val="uk-UA" w:eastAsia="en-US"/>
    </w:rPr>
  </w:style>
  <w:style w:type="character" w:customStyle="1" w:styleId="opdict3font241">
    <w:name w:val="op_dict3_font241"/>
    <w:basedOn w:val="DefaultParagraphFont"/>
    <w:rsid w:val="00927EFC"/>
    <w:rPr>
      <w:rFonts w:ascii="Arial" w:hAnsi="Arial" w:cs="Arial" w:hint="default"/>
      <w:sz w:val="36"/>
      <w:szCs w:val="36"/>
    </w:rPr>
  </w:style>
  <w:style w:type="paragraph" w:styleId="NoSpacing">
    <w:name w:val="No Spacing"/>
    <w:uiPriority w:val="1"/>
    <w:qFormat/>
    <w:rsid w:val="002620D4"/>
    <w:rPr>
      <w:sz w:val="22"/>
      <w:szCs w:val="22"/>
      <w:lang w:val="uk-UA" w:eastAsia="en-US"/>
    </w:rPr>
  </w:style>
  <w:style w:type="paragraph" w:styleId="HTMLPreformatted">
    <w:name w:val="HTML Preformatted"/>
    <w:basedOn w:val="Normal"/>
    <w:link w:val="HTMLPreformattedChar"/>
    <w:uiPriority w:val="99"/>
    <w:semiHidden/>
    <w:unhideWhenUsed/>
    <w:rsid w:val="00771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771C97"/>
    <w:rPr>
      <w:rFonts w:ascii="Courier New" w:eastAsia="Times New Roman"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845808">
      <w:bodyDiv w:val="1"/>
      <w:marLeft w:val="0"/>
      <w:marRight w:val="0"/>
      <w:marTop w:val="0"/>
      <w:marBottom w:val="0"/>
      <w:divBdr>
        <w:top w:val="none" w:sz="0" w:space="0" w:color="auto"/>
        <w:left w:val="none" w:sz="0" w:space="0" w:color="auto"/>
        <w:bottom w:val="none" w:sz="0" w:space="0" w:color="auto"/>
        <w:right w:val="none" w:sz="0" w:space="0" w:color="auto"/>
      </w:divBdr>
    </w:div>
    <w:div w:id="961157849">
      <w:bodyDiv w:val="1"/>
      <w:marLeft w:val="0"/>
      <w:marRight w:val="0"/>
      <w:marTop w:val="0"/>
      <w:marBottom w:val="0"/>
      <w:divBdr>
        <w:top w:val="none" w:sz="0" w:space="0" w:color="auto"/>
        <w:left w:val="none" w:sz="0" w:space="0" w:color="auto"/>
        <w:bottom w:val="none" w:sz="0" w:space="0" w:color="auto"/>
        <w:right w:val="none" w:sz="0" w:space="0" w:color="auto"/>
      </w:divBdr>
    </w:div>
    <w:div w:id="1816600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77750B-3CA9-4EAF-A2EA-78853E73E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13</Pages>
  <Words>1457</Words>
  <Characters>8305</Characters>
  <Application>Microsoft Office Word</Application>
  <DocSecurity>0</DocSecurity>
  <Lines>69</Lines>
  <Paragraphs>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Project Proposal Template</vt:lpstr>
      <vt:lpstr/>
    </vt:vector>
  </TitlesOfParts>
  <Company/>
  <LinksUpToDate>false</LinksUpToDate>
  <CharactersWithSpaces>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Template</dc:title>
  <dc:subject/>
  <dc:creator>www.casual.pm</dc:creator>
  <cp:keywords>Project Proposal Template</cp:keywords>
  <cp:lastModifiedBy>HAI HUA TAN</cp:lastModifiedBy>
  <cp:revision>17</cp:revision>
  <dcterms:created xsi:type="dcterms:W3CDTF">2016-03-07T05:18:00Z</dcterms:created>
  <dcterms:modified xsi:type="dcterms:W3CDTF">2016-03-07T06:48:00Z</dcterms:modified>
</cp:coreProperties>
</file>